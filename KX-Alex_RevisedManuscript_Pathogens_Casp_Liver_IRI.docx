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931CBC" w14:textId="4064180C" w:rsidR="00CA34F7" w:rsidRPr="00DA0452" w:rsidRDefault="00CA34F7" w:rsidP="007E42C5">
      <w:pPr>
        <w:pStyle w:val="MDPI11articletype"/>
        <w:spacing w:line="360" w:lineRule="auto"/>
        <w:rPr>
          <w:rFonts w:ascii="Arial" w:hAnsi="Arial" w:cs="Arial"/>
          <w:sz w:val="22"/>
        </w:rPr>
      </w:pPr>
    </w:p>
    <w:p w14:paraId="58FCED89" w14:textId="52D5FD0B" w:rsidR="00DA5BAA" w:rsidRPr="00DA0452" w:rsidRDefault="008A1D57" w:rsidP="002D2C59">
      <w:pPr>
        <w:pStyle w:val="MDPI12title"/>
        <w:spacing w:line="360" w:lineRule="auto"/>
        <w:jc w:val="center"/>
        <w:rPr>
          <w:rFonts w:ascii="Arial" w:hAnsi="Arial" w:cs="Arial"/>
          <w:sz w:val="22"/>
          <w:szCs w:val="22"/>
        </w:rPr>
      </w:pPr>
      <w:r w:rsidRPr="00DA0452">
        <w:rPr>
          <w:rFonts w:ascii="Arial" w:hAnsi="Arial" w:cs="Arial"/>
          <w:sz w:val="22"/>
          <w:szCs w:val="22"/>
        </w:rPr>
        <w:t>Liver Ischemia Reperfusion Injury</w:t>
      </w:r>
      <w:r w:rsidR="00725974" w:rsidRPr="00DA0452">
        <w:rPr>
          <w:rFonts w:ascii="Arial" w:hAnsi="Arial" w:cs="Arial"/>
          <w:sz w:val="22"/>
          <w:szCs w:val="22"/>
        </w:rPr>
        <w:t>,</w:t>
      </w:r>
      <w:r w:rsidR="00516F1B" w:rsidRPr="00DA0452">
        <w:rPr>
          <w:rFonts w:ascii="Arial" w:hAnsi="Arial" w:cs="Arial"/>
          <w:sz w:val="22"/>
          <w:szCs w:val="22"/>
        </w:rPr>
        <w:t xml:space="preserve"> Enhanced by Trained Immunity</w:t>
      </w:r>
      <w:r w:rsidR="00725974" w:rsidRPr="00DA0452">
        <w:rPr>
          <w:rFonts w:ascii="Arial" w:hAnsi="Arial" w:cs="Arial"/>
          <w:sz w:val="22"/>
          <w:szCs w:val="22"/>
        </w:rPr>
        <w:t>,</w:t>
      </w:r>
      <w:r w:rsidR="00516F1B" w:rsidRPr="00DA0452">
        <w:rPr>
          <w:rFonts w:ascii="Arial" w:hAnsi="Arial" w:cs="Arial"/>
          <w:sz w:val="22"/>
          <w:szCs w:val="22"/>
        </w:rPr>
        <w:t xml:space="preserve"> I</w:t>
      </w:r>
      <w:r w:rsidR="00B23E05" w:rsidRPr="00DA0452">
        <w:rPr>
          <w:rFonts w:ascii="Arial" w:hAnsi="Arial" w:cs="Arial"/>
          <w:sz w:val="22"/>
          <w:szCs w:val="22"/>
        </w:rPr>
        <w:t xml:space="preserve">s </w:t>
      </w:r>
      <w:r w:rsidRPr="00DA0452">
        <w:rPr>
          <w:rFonts w:ascii="Arial" w:hAnsi="Arial" w:cs="Arial"/>
          <w:sz w:val="22"/>
          <w:szCs w:val="22"/>
        </w:rPr>
        <w:t xml:space="preserve">Attenuated </w:t>
      </w:r>
      <w:r w:rsidR="00B23E05" w:rsidRPr="00DA0452">
        <w:rPr>
          <w:rFonts w:ascii="Arial" w:hAnsi="Arial" w:cs="Arial"/>
          <w:sz w:val="22"/>
          <w:szCs w:val="22"/>
        </w:rPr>
        <w:t>in</w:t>
      </w:r>
      <w:r w:rsidR="00484AC3" w:rsidRPr="00DA0452">
        <w:rPr>
          <w:rFonts w:ascii="Arial" w:hAnsi="Arial" w:cs="Arial"/>
          <w:sz w:val="22"/>
          <w:szCs w:val="22"/>
        </w:rPr>
        <w:t xml:space="preserve"> Caspase </w:t>
      </w:r>
      <w:r w:rsidRPr="00DA0452">
        <w:rPr>
          <w:rFonts w:ascii="Arial" w:hAnsi="Arial" w:cs="Arial"/>
          <w:sz w:val="22"/>
          <w:szCs w:val="22"/>
        </w:rPr>
        <w:t>1</w:t>
      </w:r>
      <w:r w:rsidR="00725974" w:rsidRPr="00DA0452">
        <w:rPr>
          <w:rFonts w:ascii="Arial" w:hAnsi="Arial" w:cs="Arial"/>
          <w:sz w:val="22"/>
          <w:szCs w:val="22"/>
        </w:rPr>
        <w:t>/</w:t>
      </w:r>
      <w:r w:rsidR="001D6256" w:rsidRPr="00DA0452">
        <w:rPr>
          <w:rFonts w:ascii="Arial" w:hAnsi="Arial" w:cs="Arial"/>
          <w:sz w:val="22"/>
          <w:szCs w:val="22"/>
        </w:rPr>
        <w:t>Caspase</w:t>
      </w:r>
      <w:r w:rsidR="00484AC3" w:rsidRPr="00DA0452">
        <w:rPr>
          <w:rFonts w:ascii="Arial" w:hAnsi="Arial" w:cs="Arial"/>
          <w:sz w:val="22"/>
          <w:szCs w:val="22"/>
        </w:rPr>
        <w:t xml:space="preserve"> </w:t>
      </w:r>
      <w:r w:rsidR="00725974" w:rsidRPr="00DA0452">
        <w:rPr>
          <w:rFonts w:ascii="Arial" w:hAnsi="Arial" w:cs="Arial"/>
          <w:sz w:val="22"/>
          <w:szCs w:val="22"/>
        </w:rPr>
        <w:t>11 Double Gene</w:t>
      </w:r>
      <w:r w:rsidRPr="00DA0452">
        <w:rPr>
          <w:rFonts w:ascii="Arial" w:hAnsi="Arial" w:cs="Arial"/>
          <w:sz w:val="22"/>
          <w:szCs w:val="22"/>
        </w:rPr>
        <w:t xml:space="preserve"> Knockout M</w:t>
      </w:r>
      <w:r w:rsidR="00B23E05" w:rsidRPr="00DA0452">
        <w:rPr>
          <w:rFonts w:ascii="Arial" w:hAnsi="Arial" w:cs="Arial"/>
          <w:sz w:val="22"/>
          <w:szCs w:val="22"/>
        </w:rPr>
        <w:t>ice</w:t>
      </w:r>
    </w:p>
    <w:p w14:paraId="6D76DA33" w14:textId="5AFB65B1" w:rsidR="00DA5BAA" w:rsidRPr="002D2C59" w:rsidRDefault="00DA5BAA" w:rsidP="002D2C59">
      <w:pPr>
        <w:pStyle w:val="MDPI13authornames"/>
        <w:spacing w:line="360" w:lineRule="auto"/>
        <w:jc w:val="center"/>
        <w:rPr>
          <w:rFonts w:ascii="Arial" w:hAnsi="Arial" w:cs="Arial"/>
          <w:b w:val="0"/>
          <w:sz w:val="22"/>
        </w:rPr>
      </w:pPr>
      <w:r w:rsidRPr="002D2C59">
        <w:rPr>
          <w:rFonts w:ascii="Arial" w:hAnsi="Arial" w:cs="Arial"/>
          <w:b w:val="0"/>
          <w:sz w:val="22"/>
        </w:rPr>
        <w:t>Alexander M. Fagenson, MD</w:t>
      </w:r>
      <w:r w:rsidRPr="002D2C59">
        <w:rPr>
          <w:rFonts w:ascii="Arial" w:hAnsi="Arial" w:cs="Arial"/>
          <w:b w:val="0"/>
          <w:sz w:val="22"/>
          <w:vertAlign w:val="superscript"/>
        </w:rPr>
        <w:t>1</w:t>
      </w:r>
      <w:r w:rsidR="002B3F24" w:rsidRPr="002D2C59">
        <w:rPr>
          <w:rFonts w:ascii="Arial" w:hAnsi="Arial" w:cs="Arial"/>
          <w:b w:val="0"/>
          <w:sz w:val="22"/>
          <w:vertAlign w:val="superscript"/>
        </w:rPr>
        <w:t>, 2</w:t>
      </w:r>
      <w:r w:rsidR="00B23E05" w:rsidRPr="002D2C59">
        <w:rPr>
          <w:rFonts w:ascii="Arial" w:hAnsi="Arial" w:cs="Arial"/>
          <w:b w:val="0"/>
          <w:sz w:val="22"/>
          <w:vertAlign w:val="superscript"/>
        </w:rPr>
        <w:t xml:space="preserve"> #</w:t>
      </w:r>
      <w:r w:rsidR="00530AE9" w:rsidRPr="002D2C59">
        <w:rPr>
          <w:rFonts w:ascii="Arial" w:hAnsi="Arial" w:cs="Arial"/>
          <w:b w:val="0"/>
          <w:sz w:val="22"/>
          <w:vertAlign w:val="superscript"/>
        </w:rPr>
        <w:t>&amp;</w:t>
      </w:r>
      <w:r w:rsidR="00864D68" w:rsidRPr="002D2C59">
        <w:rPr>
          <w:rFonts w:ascii="Arial" w:hAnsi="Arial" w:cs="Arial"/>
          <w:b w:val="0"/>
          <w:sz w:val="22"/>
        </w:rPr>
        <w:t xml:space="preserve">, </w:t>
      </w:r>
      <w:r w:rsidR="00732634" w:rsidRPr="002D2C59">
        <w:rPr>
          <w:rFonts w:ascii="Arial" w:hAnsi="Arial" w:cs="Arial"/>
          <w:b w:val="0"/>
          <w:sz w:val="22"/>
        </w:rPr>
        <w:t>Keman Xu, MD, MS</w:t>
      </w:r>
      <w:r w:rsidR="00732634" w:rsidRPr="002D2C59">
        <w:rPr>
          <w:rFonts w:ascii="Arial" w:hAnsi="Arial" w:cs="Arial"/>
          <w:b w:val="0"/>
          <w:sz w:val="22"/>
          <w:vertAlign w:val="superscript"/>
        </w:rPr>
        <w:t>2, 4</w:t>
      </w:r>
      <w:r w:rsidR="00530AE9" w:rsidRPr="002D2C59">
        <w:rPr>
          <w:rFonts w:ascii="Arial" w:hAnsi="Arial" w:cs="Arial"/>
          <w:b w:val="0"/>
          <w:sz w:val="22"/>
          <w:vertAlign w:val="superscript"/>
        </w:rPr>
        <w:t>&amp;</w:t>
      </w:r>
      <w:r w:rsidR="00864D68" w:rsidRPr="002D2C59">
        <w:rPr>
          <w:rFonts w:ascii="Arial" w:hAnsi="Arial" w:cs="Arial"/>
          <w:b w:val="0"/>
          <w:sz w:val="22"/>
        </w:rPr>
        <w:t xml:space="preserve">, </w:t>
      </w:r>
      <w:r w:rsidR="00592378" w:rsidRPr="002D2C59">
        <w:rPr>
          <w:rFonts w:ascii="Arial" w:hAnsi="Arial" w:cs="Arial"/>
          <w:b w:val="0"/>
          <w:sz w:val="22"/>
        </w:rPr>
        <w:t xml:space="preserve">Fatma </w:t>
      </w:r>
      <w:proofErr w:type="spellStart"/>
      <w:r w:rsidR="00592378" w:rsidRPr="002D2C59">
        <w:rPr>
          <w:rFonts w:ascii="Arial" w:hAnsi="Arial" w:cs="Arial"/>
          <w:b w:val="0"/>
          <w:sz w:val="22"/>
        </w:rPr>
        <w:t>Saaoud</w:t>
      </w:r>
      <w:proofErr w:type="spellEnd"/>
      <w:r w:rsidR="00592378" w:rsidRPr="002D2C59">
        <w:rPr>
          <w:rFonts w:ascii="Arial" w:hAnsi="Arial" w:cs="Arial"/>
          <w:b w:val="0"/>
          <w:sz w:val="22"/>
        </w:rPr>
        <w:t>, MD, PhD</w:t>
      </w:r>
      <w:r w:rsidR="00592378" w:rsidRPr="002D2C59">
        <w:rPr>
          <w:rFonts w:ascii="Arial" w:hAnsi="Arial" w:cs="Arial"/>
          <w:b w:val="0"/>
          <w:sz w:val="22"/>
          <w:vertAlign w:val="superscript"/>
        </w:rPr>
        <w:t>2</w:t>
      </w:r>
      <w:r w:rsidR="0054110E" w:rsidRPr="002D2C59">
        <w:rPr>
          <w:rFonts w:ascii="Arial" w:hAnsi="Arial" w:cs="Arial"/>
          <w:b w:val="0"/>
          <w:sz w:val="22"/>
          <w:vertAlign w:val="superscript"/>
        </w:rPr>
        <w:t>$</w:t>
      </w:r>
      <w:r w:rsidR="00864D68" w:rsidRPr="002D2C59">
        <w:rPr>
          <w:rFonts w:ascii="Arial" w:hAnsi="Arial" w:cs="Arial"/>
          <w:b w:val="0"/>
          <w:sz w:val="22"/>
        </w:rPr>
        <w:t xml:space="preserve">, </w:t>
      </w:r>
      <w:proofErr w:type="spellStart"/>
      <w:r w:rsidR="002D2963" w:rsidRPr="002D2C59">
        <w:rPr>
          <w:rFonts w:ascii="Arial" w:hAnsi="Arial" w:cs="Arial"/>
          <w:b w:val="0"/>
          <w:sz w:val="22"/>
        </w:rPr>
        <w:t>Gayani</w:t>
      </w:r>
      <w:proofErr w:type="spellEnd"/>
      <w:r w:rsidR="002D2963" w:rsidRPr="002D2C59">
        <w:rPr>
          <w:rFonts w:ascii="Arial" w:hAnsi="Arial" w:cs="Arial"/>
          <w:b w:val="0"/>
          <w:sz w:val="22"/>
        </w:rPr>
        <w:t xml:space="preserve"> </w:t>
      </w:r>
      <w:proofErr w:type="spellStart"/>
      <w:r w:rsidR="002D2963" w:rsidRPr="002D2C59">
        <w:rPr>
          <w:rFonts w:ascii="Arial" w:hAnsi="Arial" w:cs="Arial"/>
          <w:b w:val="0"/>
          <w:sz w:val="22"/>
        </w:rPr>
        <w:t>Nanayakkara</w:t>
      </w:r>
      <w:proofErr w:type="spellEnd"/>
      <w:r w:rsidR="002D2963" w:rsidRPr="002D2C59">
        <w:rPr>
          <w:rFonts w:ascii="Arial" w:hAnsi="Arial" w:cs="Arial"/>
          <w:b w:val="0"/>
          <w:sz w:val="22"/>
        </w:rPr>
        <w:t>, PhD</w:t>
      </w:r>
      <w:r w:rsidR="002D2963" w:rsidRPr="002D2C59">
        <w:rPr>
          <w:rFonts w:ascii="Arial" w:hAnsi="Arial" w:cs="Arial"/>
          <w:b w:val="0"/>
          <w:sz w:val="22"/>
          <w:vertAlign w:val="superscript"/>
        </w:rPr>
        <w:t>2, 5</w:t>
      </w:r>
      <w:r w:rsidR="0054110E" w:rsidRPr="002D2C59">
        <w:rPr>
          <w:rFonts w:ascii="Arial" w:hAnsi="Arial" w:cs="Arial"/>
          <w:b w:val="0"/>
          <w:sz w:val="22"/>
          <w:vertAlign w:val="superscript"/>
        </w:rPr>
        <w:t>$</w:t>
      </w:r>
      <w:r w:rsidR="00864D68" w:rsidRPr="002D2C59">
        <w:rPr>
          <w:rFonts w:ascii="Arial" w:hAnsi="Arial" w:cs="Arial"/>
          <w:b w:val="0"/>
          <w:sz w:val="22"/>
        </w:rPr>
        <w:t xml:space="preserve">, </w:t>
      </w:r>
      <w:proofErr w:type="spellStart"/>
      <w:r w:rsidR="00C262BD" w:rsidRPr="002D2C59">
        <w:rPr>
          <w:rFonts w:ascii="Arial" w:hAnsi="Arial" w:cs="Arial"/>
          <w:b w:val="0"/>
          <w:sz w:val="22"/>
        </w:rPr>
        <w:t>Nirag</w:t>
      </w:r>
      <w:proofErr w:type="spellEnd"/>
      <w:r w:rsidR="00C262BD" w:rsidRPr="002D2C59">
        <w:rPr>
          <w:rFonts w:ascii="Arial" w:hAnsi="Arial" w:cs="Arial"/>
          <w:b w:val="0"/>
          <w:sz w:val="22"/>
        </w:rPr>
        <w:t xml:space="preserve"> C. </w:t>
      </w:r>
      <w:proofErr w:type="spellStart"/>
      <w:r w:rsidR="00C262BD" w:rsidRPr="002D2C59">
        <w:rPr>
          <w:rFonts w:ascii="Arial" w:hAnsi="Arial" w:cs="Arial"/>
          <w:b w:val="0"/>
          <w:sz w:val="22"/>
        </w:rPr>
        <w:t>Jhala</w:t>
      </w:r>
      <w:proofErr w:type="spellEnd"/>
      <w:r w:rsidR="00C262BD" w:rsidRPr="002D2C59">
        <w:rPr>
          <w:rFonts w:ascii="Arial" w:hAnsi="Arial" w:cs="Arial"/>
          <w:b w:val="0"/>
          <w:sz w:val="22"/>
        </w:rPr>
        <w:t>, MD, PhD</w:t>
      </w:r>
      <w:r w:rsidR="00C262BD" w:rsidRPr="002D2C59">
        <w:rPr>
          <w:rFonts w:ascii="Arial" w:hAnsi="Arial" w:cs="Arial"/>
          <w:b w:val="0"/>
          <w:sz w:val="22"/>
          <w:vertAlign w:val="superscript"/>
        </w:rPr>
        <w:t>3</w:t>
      </w:r>
      <w:r w:rsidR="0054110E" w:rsidRPr="002D2C59">
        <w:rPr>
          <w:rFonts w:ascii="Arial" w:hAnsi="Arial" w:cs="Arial"/>
          <w:b w:val="0"/>
          <w:sz w:val="22"/>
          <w:vertAlign w:val="superscript"/>
        </w:rPr>
        <w:t>$</w:t>
      </w:r>
      <w:r w:rsidR="00864D68" w:rsidRPr="002D2C59">
        <w:rPr>
          <w:rFonts w:ascii="Arial" w:hAnsi="Arial" w:cs="Arial"/>
          <w:b w:val="0"/>
          <w:sz w:val="22"/>
        </w:rPr>
        <w:t xml:space="preserve">, </w:t>
      </w:r>
      <w:r w:rsidR="009B520E" w:rsidRPr="002D2C59">
        <w:rPr>
          <w:rFonts w:ascii="Arial" w:hAnsi="Arial" w:cs="Arial"/>
          <w:b w:val="0"/>
          <w:sz w:val="22"/>
        </w:rPr>
        <w:t>Lu Liu, PhD</w:t>
      </w:r>
      <w:r w:rsidR="009B520E" w:rsidRPr="002D2C59">
        <w:rPr>
          <w:rFonts w:ascii="Arial" w:hAnsi="Arial" w:cs="Arial"/>
          <w:b w:val="0"/>
          <w:sz w:val="22"/>
          <w:vertAlign w:val="superscript"/>
        </w:rPr>
        <w:t>4</w:t>
      </w:r>
      <w:r w:rsidR="00864D68" w:rsidRPr="002D2C59">
        <w:rPr>
          <w:rFonts w:ascii="Arial" w:hAnsi="Arial" w:cs="Arial"/>
          <w:b w:val="0"/>
          <w:sz w:val="22"/>
        </w:rPr>
        <w:t xml:space="preserve">, </w:t>
      </w:r>
      <w:r w:rsidRPr="002D2C59">
        <w:rPr>
          <w:rFonts w:ascii="Arial" w:hAnsi="Arial" w:cs="Arial"/>
          <w:b w:val="0"/>
          <w:sz w:val="22"/>
        </w:rPr>
        <w:t>Charles Drummer</w:t>
      </w:r>
      <w:r w:rsidR="00BC553D" w:rsidRPr="002D2C59">
        <w:rPr>
          <w:rFonts w:ascii="Arial" w:hAnsi="Arial" w:cs="Arial"/>
          <w:b w:val="0"/>
          <w:sz w:val="22"/>
        </w:rPr>
        <w:t xml:space="preserve"> IV</w:t>
      </w:r>
      <w:r w:rsidR="009375F0" w:rsidRPr="002D2C59">
        <w:rPr>
          <w:rFonts w:ascii="Arial" w:hAnsi="Arial" w:cs="Arial"/>
          <w:b w:val="0"/>
          <w:sz w:val="22"/>
        </w:rPr>
        <w:t>, MS</w:t>
      </w:r>
      <w:r w:rsidR="009375F0" w:rsidRPr="002D2C59">
        <w:rPr>
          <w:rFonts w:ascii="Arial" w:hAnsi="Arial" w:cs="Arial"/>
          <w:b w:val="0"/>
          <w:sz w:val="22"/>
          <w:vertAlign w:val="superscript"/>
        </w:rPr>
        <w:t>2</w:t>
      </w:r>
      <w:r w:rsidR="00864D68" w:rsidRPr="002D2C59">
        <w:rPr>
          <w:rFonts w:ascii="Arial" w:hAnsi="Arial" w:cs="Arial"/>
          <w:b w:val="0"/>
          <w:sz w:val="22"/>
        </w:rPr>
        <w:t xml:space="preserve">, </w:t>
      </w:r>
      <w:r w:rsidRPr="002D2C59">
        <w:rPr>
          <w:rFonts w:ascii="Arial" w:hAnsi="Arial" w:cs="Arial"/>
          <w:b w:val="0"/>
          <w:sz w:val="22"/>
        </w:rPr>
        <w:t>Yu Sun</w:t>
      </w:r>
      <w:r w:rsidR="009375F0" w:rsidRPr="002D2C59">
        <w:rPr>
          <w:rFonts w:ascii="Arial" w:hAnsi="Arial" w:cs="Arial"/>
          <w:b w:val="0"/>
          <w:sz w:val="22"/>
        </w:rPr>
        <w:t xml:space="preserve">, </w:t>
      </w:r>
      <w:r w:rsidR="00B23E05" w:rsidRPr="002D2C59">
        <w:rPr>
          <w:rFonts w:ascii="Arial" w:hAnsi="Arial" w:cs="Arial"/>
          <w:b w:val="0"/>
          <w:sz w:val="22"/>
        </w:rPr>
        <w:t xml:space="preserve">MD, </w:t>
      </w:r>
      <w:r w:rsidR="009375F0" w:rsidRPr="002D2C59">
        <w:rPr>
          <w:rFonts w:ascii="Arial" w:hAnsi="Arial" w:cs="Arial"/>
          <w:b w:val="0"/>
          <w:sz w:val="22"/>
        </w:rPr>
        <w:t>MS</w:t>
      </w:r>
      <w:r w:rsidR="009375F0" w:rsidRPr="002D2C59">
        <w:rPr>
          <w:rFonts w:ascii="Arial" w:hAnsi="Arial" w:cs="Arial"/>
          <w:b w:val="0"/>
          <w:sz w:val="22"/>
          <w:vertAlign w:val="superscript"/>
        </w:rPr>
        <w:t>2</w:t>
      </w:r>
      <w:r w:rsidR="00864D68" w:rsidRPr="002D2C59">
        <w:rPr>
          <w:rFonts w:ascii="Arial" w:hAnsi="Arial" w:cs="Arial"/>
          <w:b w:val="0"/>
          <w:sz w:val="22"/>
        </w:rPr>
        <w:t xml:space="preserve">, </w:t>
      </w:r>
      <w:r w:rsidRPr="002D2C59">
        <w:rPr>
          <w:rFonts w:ascii="Arial" w:hAnsi="Arial" w:cs="Arial"/>
          <w:b w:val="0"/>
          <w:sz w:val="22"/>
        </w:rPr>
        <w:t>Kwan N. Lau, MD</w:t>
      </w:r>
      <w:r w:rsidR="002B3F24" w:rsidRPr="002D2C59">
        <w:rPr>
          <w:rFonts w:ascii="Arial" w:hAnsi="Arial" w:cs="Arial"/>
          <w:b w:val="0"/>
          <w:sz w:val="22"/>
        </w:rPr>
        <w:t>, FACS</w:t>
      </w:r>
      <w:r w:rsidR="002B3F24" w:rsidRPr="002D2C59">
        <w:rPr>
          <w:rFonts w:ascii="Arial" w:hAnsi="Arial" w:cs="Arial"/>
          <w:b w:val="0"/>
          <w:sz w:val="22"/>
          <w:vertAlign w:val="superscript"/>
        </w:rPr>
        <w:t>1</w:t>
      </w:r>
      <w:r w:rsidR="00864D68" w:rsidRPr="002D2C59">
        <w:rPr>
          <w:rFonts w:ascii="Arial" w:hAnsi="Arial" w:cs="Arial"/>
          <w:b w:val="0"/>
          <w:sz w:val="22"/>
        </w:rPr>
        <w:t xml:space="preserve">, </w:t>
      </w:r>
      <w:r w:rsidRPr="002D2C59">
        <w:rPr>
          <w:rFonts w:ascii="Arial" w:hAnsi="Arial" w:cs="Arial"/>
          <w:b w:val="0"/>
          <w:sz w:val="22"/>
        </w:rPr>
        <w:t>Antonio Di Carlo, MD, FACS</w:t>
      </w:r>
      <w:r w:rsidR="002B3F24" w:rsidRPr="002D2C59">
        <w:rPr>
          <w:rFonts w:ascii="Arial" w:hAnsi="Arial" w:cs="Arial"/>
          <w:b w:val="0"/>
          <w:sz w:val="22"/>
          <w:vertAlign w:val="superscript"/>
        </w:rPr>
        <w:t>1</w:t>
      </w:r>
      <w:r w:rsidR="00864D68" w:rsidRPr="002D2C59">
        <w:rPr>
          <w:rFonts w:ascii="Arial" w:hAnsi="Arial" w:cs="Arial"/>
          <w:b w:val="0"/>
          <w:sz w:val="22"/>
        </w:rPr>
        <w:t xml:space="preserve">, </w:t>
      </w:r>
      <w:proofErr w:type="spellStart"/>
      <w:r w:rsidR="00E53680" w:rsidRPr="002D2C59">
        <w:rPr>
          <w:rFonts w:ascii="Arial" w:hAnsi="Arial" w:cs="Arial"/>
          <w:b w:val="0"/>
          <w:sz w:val="22"/>
        </w:rPr>
        <w:t>Xiaohua</w:t>
      </w:r>
      <w:proofErr w:type="spellEnd"/>
      <w:r w:rsidR="00E53680" w:rsidRPr="002D2C59">
        <w:rPr>
          <w:rFonts w:ascii="Arial" w:hAnsi="Arial" w:cs="Arial"/>
          <w:b w:val="0"/>
          <w:sz w:val="22"/>
        </w:rPr>
        <w:t xml:space="preserve"> Jiang, MS</w:t>
      </w:r>
      <w:r w:rsidR="00E53680" w:rsidRPr="002D2C59">
        <w:rPr>
          <w:rFonts w:ascii="Arial" w:hAnsi="Arial" w:cs="Arial"/>
          <w:b w:val="0"/>
          <w:sz w:val="22"/>
          <w:vertAlign w:val="superscript"/>
        </w:rPr>
        <w:t>2,</w:t>
      </w:r>
      <w:r w:rsidR="002A5CF8" w:rsidRPr="002D2C59">
        <w:rPr>
          <w:rFonts w:ascii="Arial" w:hAnsi="Arial" w:cs="Arial"/>
          <w:b w:val="0"/>
          <w:sz w:val="22"/>
          <w:vertAlign w:val="superscript"/>
        </w:rPr>
        <w:t xml:space="preserve"> </w:t>
      </w:r>
      <w:r w:rsidR="00E53680" w:rsidRPr="002D2C59">
        <w:rPr>
          <w:rFonts w:ascii="Arial" w:hAnsi="Arial" w:cs="Arial"/>
          <w:b w:val="0"/>
          <w:sz w:val="22"/>
          <w:vertAlign w:val="superscript"/>
        </w:rPr>
        <w:t>4</w:t>
      </w:r>
      <w:r w:rsidR="00864D68" w:rsidRPr="002D2C59">
        <w:rPr>
          <w:rFonts w:ascii="Arial" w:hAnsi="Arial" w:cs="Arial"/>
          <w:b w:val="0"/>
          <w:sz w:val="22"/>
        </w:rPr>
        <w:t>,</w:t>
      </w:r>
      <w:r w:rsidR="00864D68" w:rsidRPr="002D2C59">
        <w:rPr>
          <w:rFonts w:ascii="Arial" w:hAnsi="Arial" w:cs="Arial"/>
          <w:b w:val="0"/>
          <w:sz w:val="22"/>
          <w:vertAlign w:val="superscript"/>
        </w:rPr>
        <w:t xml:space="preserve"> </w:t>
      </w:r>
      <w:r w:rsidR="00AB4F0C" w:rsidRPr="002D2C59">
        <w:rPr>
          <w:rFonts w:ascii="Arial" w:hAnsi="Arial" w:cs="Arial"/>
          <w:b w:val="0"/>
          <w:sz w:val="22"/>
        </w:rPr>
        <w:t>Hong Wang, MD, PhD</w:t>
      </w:r>
      <w:r w:rsidR="00516F1B" w:rsidRPr="002D2C59">
        <w:rPr>
          <w:rFonts w:ascii="Arial" w:hAnsi="Arial" w:cs="Arial"/>
          <w:b w:val="0"/>
          <w:sz w:val="22"/>
        </w:rPr>
        <w:t>, FAHA</w:t>
      </w:r>
      <w:r w:rsidR="00AB4F0C" w:rsidRPr="002D2C59">
        <w:rPr>
          <w:rFonts w:ascii="Arial" w:hAnsi="Arial" w:cs="Arial"/>
          <w:b w:val="0"/>
          <w:sz w:val="22"/>
          <w:vertAlign w:val="superscript"/>
        </w:rPr>
        <w:t>4</w:t>
      </w:r>
      <w:r w:rsidR="00530AE9" w:rsidRPr="002D2C59">
        <w:rPr>
          <w:rFonts w:ascii="Arial" w:hAnsi="Arial" w:cs="Arial"/>
          <w:b w:val="0"/>
          <w:sz w:val="22"/>
        </w:rPr>
        <w:t>,</w:t>
      </w:r>
      <w:r w:rsidR="00530AE9" w:rsidRPr="002D2C59">
        <w:rPr>
          <w:rFonts w:ascii="Arial" w:hAnsi="Arial" w:cs="Arial"/>
          <w:b w:val="0"/>
          <w:sz w:val="22"/>
          <w:vertAlign w:val="superscript"/>
        </w:rPr>
        <w:t xml:space="preserve">  </w:t>
      </w:r>
      <w:r w:rsidRPr="002D2C59">
        <w:rPr>
          <w:rFonts w:ascii="Arial" w:hAnsi="Arial" w:cs="Arial"/>
          <w:b w:val="0"/>
          <w:sz w:val="22"/>
        </w:rPr>
        <w:t xml:space="preserve">Sunil S. </w:t>
      </w:r>
      <w:proofErr w:type="spellStart"/>
      <w:r w:rsidRPr="002D2C59">
        <w:rPr>
          <w:rFonts w:ascii="Arial" w:hAnsi="Arial" w:cs="Arial"/>
          <w:b w:val="0"/>
          <w:sz w:val="22"/>
        </w:rPr>
        <w:t>Karhadkar</w:t>
      </w:r>
      <w:proofErr w:type="spellEnd"/>
      <w:r w:rsidR="002B3F24" w:rsidRPr="002D2C59">
        <w:rPr>
          <w:rFonts w:ascii="Arial" w:hAnsi="Arial" w:cs="Arial"/>
          <w:b w:val="0"/>
          <w:sz w:val="22"/>
        </w:rPr>
        <w:t xml:space="preserve"> MD, FACS</w:t>
      </w:r>
      <w:r w:rsidR="002B3F24" w:rsidRPr="002D2C59">
        <w:rPr>
          <w:rFonts w:ascii="Arial" w:hAnsi="Arial" w:cs="Arial"/>
          <w:b w:val="0"/>
          <w:sz w:val="22"/>
          <w:vertAlign w:val="superscript"/>
        </w:rPr>
        <w:t>1</w:t>
      </w:r>
      <w:r w:rsidR="00530AE9" w:rsidRPr="002D2C59">
        <w:rPr>
          <w:rFonts w:ascii="Arial" w:hAnsi="Arial" w:cs="Arial"/>
          <w:b w:val="0"/>
          <w:sz w:val="22"/>
        </w:rPr>
        <w:t xml:space="preserve">, </w:t>
      </w:r>
      <w:proofErr w:type="spellStart"/>
      <w:r w:rsidRPr="002D2C59">
        <w:rPr>
          <w:rFonts w:ascii="Arial" w:hAnsi="Arial" w:cs="Arial"/>
          <w:b w:val="0"/>
          <w:sz w:val="22"/>
        </w:rPr>
        <w:t>Xiao</w:t>
      </w:r>
      <w:r w:rsidR="00BC553D" w:rsidRPr="002D2C59">
        <w:rPr>
          <w:rFonts w:ascii="Arial" w:hAnsi="Arial" w:cs="Arial"/>
          <w:b w:val="0"/>
          <w:sz w:val="22"/>
        </w:rPr>
        <w:t>f</w:t>
      </w:r>
      <w:r w:rsidRPr="002D2C59">
        <w:rPr>
          <w:rFonts w:ascii="Arial" w:hAnsi="Arial" w:cs="Arial"/>
          <w:b w:val="0"/>
          <w:sz w:val="22"/>
        </w:rPr>
        <w:t>eng</w:t>
      </w:r>
      <w:proofErr w:type="spellEnd"/>
      <w:r w:rsidRPr="002D2C59">
        <w:rPr>
          <w:rFonts w:ascii="Arial" w:hAnsi="Arial" w:cs="Arial"/>
          <w:b w:val="0"/>
          <w:sz w:val="22"/>
        </w:rPr>
        <w:t xml:space="preserve"> Yang, MD, PhD</w:t>
      </w:r>
      <w:r w:rsidR="00B23E05" w:rsidRPr="002D2C59">
        <w:rPr>
          <w:rFonts w:ascii="Arial" w:hAnsi="Arial" w:cs="Arial"/>
          <w:b w:val="0"/>
          <w:sz w:val="22"/>
        </w:rPr>
        <w:t>, FHAH</w:t>
      </w:r>
      <w:r w:rsidR="002B3F24" w:rsidRPr="002D2C59">
        <w:rPr>
          <w:rFonts w:ascii="Arial" w:hAnsi="Arial" w:cs="Arial"/>
          <w:b w:val="0"/>
          <w:sz w:val="22"/>
          <w:vertAlign w:val="superscript"/>
        </w:rPr>
        <w:t>2</w:t>
      </w:r>
      <w:r w:rsidR="00B23E05" w:rsidRPr="002D2C59">
        <w:rPr>
          <w:rFonts w:ascii="Arial" w:hAnsi="Arial" w:cs="Arial"/>
          <w:b w:val="0"/>
          <w:sz w:val="22"/>
          <w:vertAlign w:val="superscript"/>
        </w:rPr>
        <w:t>, 4, #</w:t>
      </w:r>
    </w:p>
    <w:p w14:paraId="0D534DAE" w14:textId="77777777" w:rsidR="00DA5BAA" w:rsidRPr="00DA0452" w:rsidRDefault="00DA5BAA" w:rsidP="007E42C5">
      <w:pPr>
        <w:adjustRightInd w:val="0"/>
        <w:snapToGrid w:val="0"/>
        <w:spacing w:line="360" w:lineRule="auto"/>
        <w:jc w:val="both"/>
        <w:rPr>
          <w:rFonts w:ascii="Arial" w:hAnsi="Arial" w:cs="Arial"/>
          <w:b/>
          <w:sz w:val="22"/>
          <w:szCs w:val="22"/>
        </w:rPr>
      </w:pPr>
    </w:p>
    <w:p w14:paraId="3564E954" w14:textId="45C2E177" w:rsidR="00DA5BAA" w:rsidRPr="00DA0452" w:rsidRDefault="00DA5BAA" w:rsidP="007E42C5">
      <w:pPr>
        <w:pStyle w:val="MDPI16affiliation"/>
        <w:spacing w:line="360" w:lineRule="auto"/>
        <w:ind w:left="0" w:firstLine="0"/>
        <w:rPr>
          <w:rFonts w:ascii="Arial" w:hAnsi="Arial" w:cs="Arial"/>
          <w:sz w:val="22"/>
          <w:szCs w:val="22"/>
        </w:rPr>
      </w:pPr>
      <w:r w:rsidRPr="00DA0452">
        <w:rPr>
          <w:rFonts w:ascii="Arial" w:hAnsi="Arial" w:cs="Arial"/>
          <w:sz w:val="22"/>
          <w:szCs w:val="22"/>
          <w:vertAlign w:val="superscript"/>
        </w:rPr>
        <w:t>1</w:t>
      </w:r>
      <w:r w:rsidRPr="00DA0452">
        <w:rPr>
          <w:rFonts w:ascii="Arial" w:hAnsi="Arial" w:cs="Arial"/>
          <w:sz w:val="22"/>
          <w:szCs w:val="22"/>
        </w:rPr>
        <w:t>Department of Surgery, Division of Abdominal Organ Transplant</w:t>
      </w:r>
      <w:r w:rsidR="002B3F24" w:rsidRPr="00DA0452">
        <w:rPr>
          <w:rFonts w:ascii="Arial" w:hAnsi="Arial" w:cs="Arial"/>
          <w:sz w:val="22"/>
          <w:szCs w:val="22"/>
        </w:rPr>
        <w:t>,</w:t>
      </w:r>
      <w:r w:rsidRPr="00DA0452">
        <w:rPr>
          <w:rFonts w:ascii="Arial" w:hAnsi="Arial" w:cs="Arial"/>
          <w:sz w:val="22"/>
          <w:szCs w:val="22"/>
        </w:rPr>
        <w:t xml:space="preserve"> Lewis Katz School of Medicine at Temple University</w:t>
      </w:r>
      <w:r w:rsidR="005A4DD6" w:rsidRPr="00DA0452">
        <w:rPr>
          <w:rFonts w:ascii="Arial" w:hAnsi="Arial" w:cs="Arial"/>
          <w:sz w:val="22"/>
          <w:szCs w:val="22"/>
        </w:rPr>
        <w:t>;</w:t>
      </w:r>
      <w:r w:rsidRPr="00DA0452">
        <w:rPr>
          <w:rFonts w:ascii="Arial" w:hAnsi="Arial" w:cs="Arial"/>
          <w:sz w:val="22"/>
          <w:szCs w:val="22"/>
        </w:rPr>
        <w:t xml:space="preserve"> 3401 N</w:t>
      </w:r>
      <w:r w:rsidR="00AB4F0C" w:rsidRPr="00DA0452">
        <w:rPr>
          <w:rFonts w:ascii="Arial" w:hAnsi="Arial" w:cs="Arial"/>
          <w:sz w:val="22"/>
          <w:szCs w:val="22"/>
        </w:rPr>
        <w:t>.</w:t>
      </w:r>
      <w:r w:rsidRPr="00DA0452">
        <w:rPr>
          <w:rFonts w:ascii="Arial" w:hAnsi="Arial" w:cs="Arial"/>
          <w:sz w:val="22"/>
          <w:szCs w:val="22"/>
        </w:rPr>
        <w:t xml:space="preserve"> Broad Street, Philadelphia, PA 19140</w:t>
      </w:r>
      <w:r w:rsidR="00775EDA" w:rsidRPr="00DA0452">
        <w:rPr>
          <w:rFonts w:ascii="Arial" w:hAnsi="Arial" w:cs="Arial"/>
          <w:sz w:val="22"/>
          <w:szCs w:val="22"/>
        </w:rPr>
        <w:t>, USA</w:t>
      </w:r>
    </w:p>
    <w:p w14:paraId="21402300" w14:textId="3E22524D" w:rsidR="002B3F24" w:rsidRPr="00DA0452" w:rsidRDefault="002B3F24" w:rsidP="007E42C5">
      <w:pPr>
        <w:pStyle w:val="MDPI16affiliation"/>
        <w:spacing w:line="360" w:lineRule="auto"/>
        <w:ind w:left="0" w:firstLine="0"/>
        <w:rPr>
          <w:rFonts w:ascii="Arial" w:hAnsi="Arial" w:cs="Arial"/>
          <w:sz w:val="22"/>
          <w:szCs w:val="22"/>
        </w:rPr>
      </w:pPr>
      <w:r w:rsidRPr="00DA0452">
        <w:rPr>
          <w:rFonts w:ascii="Arial" w:hAnsi="Arial" w:cs="Arial"/>
          <w:sz w:val="22"/>
          <w:szCs w:val="22"/>
          <w:vertAlign w:val="superscript"/>
        </w:rPr>
        <w:t>2</w:t>
      </w:r>
      <w:r w:rsidRPr="00DA0452">
        <w:rPr>
          <w:rFonts w:ascii="Arial" w:hAnsi="Arial" w:cs="Arial"/>
          <w:sz w:val="22"/>
          <w:szCs w:val="22"/>
        </w:rPr>
        <w:t>Center</w:t>
      </w:r>
      <w:r w:rsidR="00530AE9" w:rsidRPr="00DA0452">
        <w:rPr>
          <w:rFonts w:ascii="Arial" w:hAnsi="Arial" w:cs="Arial"/>
          <w:sz w:val="22"/>
          <w:szCs w:val="22"/>
        </w:rPr>
        <w:t>s</w:t>
      </w:r>
      <w:r w:rsidRPr="00DA0452">
        <w:rPr>
          <w:rFonts w:ascii="Arial" w:hAnsi="Arial" w:cs="Arial"/>
          <w:sz w:val="22"/>
          <w:szCs w:val="22"/>
        </w:rPr>
        <w:t xml:space="preserve"> fo</w:t>
      </w:r>
      <w:r w:rsidR="005E599C" w:rsidRPr="00DA0452">
        <w:rPr>
          <w:rFonts w:ascii="Arial" w:hAnsi="Arial" w:cs="Arial"/>
          <w:sz w:val="22"/>
          <w:szCs w:val="22"/>
        </w:rPr>
        <w:t xml:space="preserve">r </w:t>
      </w:r>
      <w:r w:rsidR="00530AE9" w:rsidRPr="00DA0452">
        <w:rPr>
          <w:rFonts w:ascii="Arial" w:hAnsi="Arial" w:cs="Arial"/>
          <w:sz w:val="22"/>
          <w:szCs w:val="22"/>
        </w:rPr>
        <w:t xml:space="preserve">Cardiovascular Research, </w:t>
      </w:r>
      <w:r w:rsidR="005E599C" w:rsidRPr="00DA0452">
        <w:rPr>
          <w:rFonts w:ascii="Arial" w:hAnsi="Arial" w:cs="Arial"/>
          <w:sz w:val="22"/>
          <w:szCs w:val="22"/>
        </w:rPr>
        <w:t>Inflammation, Translational and Clinical Lung Research</w:t>
      </w:r>
      <w:r w:rsidRPr="00DA0452">
        <w:rPr>
          <w:rFonts w:ascii="Arial" w:hAnsi="Arial" w:cs="Arial"/>
          <w:sz w:val="22"/>
          <w:szCs w:val="22"/>
        </w:rPr>
        <w:t>,</w:t>
      </w:r>
      <w:r w:rsidR="00FF6D46" w:rsidRPr="00DA0452">
        <w:rPr>
          <w:rFonts w:ascii="Arial" w:hAnsi="Arial" w:cs="Arial"/>
          <w:sz w:val="22"/>
          <w:szCs w:val="22"/>
        </w:rPr>
        <w:t xml:space="preserve"> Metabolic Disease Research, Thrombosis Research, </w:t>
      </w:r>
      <w:r w:rsidRPr="00DA0452">
        <w:rPr>
          <w:rFonts w:ascii="Arial" w:hAnsi="Arial" w:cs="Arial"/>
          <w:sz w:val="22"/>
          <w:szCs w:val="22"/>
        </w:rPr>
        <w:t>Lewis Katz School of Medicine</w:t>
      </w:r>
      <w:r w:rsidR="00775EDA" w:rsidRPr="00DA0452">
        <w:rPr>
          <w:rFonts w:ascii="Arial" w:hAnsi="Arial" w:cs="Arial"/>
          <w:sz w:val="22"/>
          <w:szCs w:val="22"/>
        </w:rPr>
        <w:t xml:space="preserve"> at Temple University, Philadelphia, PA, 19140, USA</w:t>
      </w:r>
    </w:p>
    <w:p w14:paraId="23B1EF87" w14:textId="3867D66C" w:rsidR="00B23E05" w:rsidRPr="00DA0452" w:rsidRDefault="002B3F24" w:rsidP="007E42C5">
      <w:pPr>
        <w:pStyle w:val="MDPI16affiliation"/>
        <w:spacing w:line="360" w:lineRule="auto"/>
        <w:ind w:left="0" w:firstLine="0"/>
        <w:rPr>
          <w:rFonts w:ascii="Arial" w:hAnsi="Arial" w:cs="Arial"/>
          <w:sz w:val="22"/>
          <w:szCs w:val="22"/>
        </w:rPr>
      </w:pPr>
      <w:r w:rsidRPr="00DA0452">
        <w:rPr>
          <w:rFonts w:ascii="Arial" w:hAnsi="Arial" w:cs="Arial"/>
          <w:sz w:val="22"/>
          <w:szCs w:val="22"/>
          <w:vertAlign w:val="superscript"/>
        </w:rPr>
        <w:t>3</w:t>
      </w:r>
      <w:r w:rsidRPr="00DA0452">
        <w:rPr>
          <w:rFonts w:ascii="Arial" w:hAnsi="Arial" w:cs="Arial"/>
          <w:sz w:val="22"/>
          <w:szCs w:val="22"/>
        </w:rPr>
        <w:t>Department of Pathology</w:t>
      </w:r>
      <w:r w:rsidR="00A80B70" w:rsidRPr="00DA0452">
        <w:rPr>
          <w:rFonts w:ascii="Arial" w:hAnsi="Arial" w:cs="Arial"/>
          <w:sz w:val="22"/>
          <w:szCs w:val="22"/>
        </w:rPr>
        <w:t xml:space="preserve"> and Laboratory Medicine</w:t>
      </w:r>
      <w:r w:rsidR="00661A2E" w:rsidRPr="00DA0452">
        <w:rPr>
          <w:rFonts w:ascii="Arial" w:hAnsi="Arial" w:cs="Arial"/>
          <w:sz w:val="22"/>
          <w:szCs w:val="22"/>
        </w:rPr>
        <w:t xml:space="preserve">, </w:t>
      </w:r>
      <w:r w:rsidRPr="00DA0452">
        <w:rPr>
          <w:rFonts w:ascii="Arial" w:hAnsi="Arial" w:cs="Arial"/>
          <w:sz w:val="22"/>
          <w:szCs w:val="22"/>
        </w:rPr>
        <w:t>Lewis Katz School of</w:t>
      </w:r>
      <w:r w:rsidR="00984646" w:rsidRPr="00DA0452">
        <w:rPr>
          <w:rFonts w:ascii="Arial" w:hAnsi="Arial" w:cs="Arial"/>
          <w:sz w:val="22"/>
          <w:szCs w:val="22"/>
        </w:rPr>
        <w:t xml:space="preserve"> Medicine at Temple University, Philadelphia, PA, 19140, USA</w:t>
      </w:r>
    </w:p>
    <w:p w14:paraId="4805D759" w14:textId="4F734895" w:rsidR="00F60D56" w:rsidRPr="00DA0452" w:rsidRDefault="00B23E05" w:rsidP="007E42C5">
      <w:pPr>
        <w:pStyle w:val="MDPI16affiliation"/>
        <w:spacing w:line="360" w:lineRule="auto"/>
        <w:ind w:left="0" w:firstLine="0"/>
        <w:rPr>
          <w:rFonts w:ascii="Arial" w:hAnsi="Arial" w:cs="Arial"/>
          <w:sz w:val="22"/>
          <w:szCs w:val="22"/>
        </w:rPr>
      </w:pPr>
      <w:r w:rsidRPr="00DA0452">
        <w:rPr>
          <w:rFonts w:ascii="Arial" w:hAnsi="Arial" w:cs="Arial"/>
          <w:sz w:val="22"/>
          <w:szCs w:val="22"/>
          <w:vertAlign w:val="superscript"/>
        </w:rPr>
        <w:t>4</w:t>
      </w:r>
      <w:r w:rsidRPr="00DA0452">
        <w:rPr>
          <w:rFonts w:ascii="Arial" w:hAnsi="Arial" w:cs="Arial"/>
          <w:sz w:val="22"/>
          <w:szCs w:val="22"/>
        </w:rPr>
        <w:t>Centers for</w:t>
      </w:r>
      <w:r w:rsidRPr="00DA0452">
        <w:rPr>
          <w:rFonts w:ascii="Arial" w:hAnsi="Arial" w:cs="Arial"/>
          <w:sz w:val="22"/>
          <w:szCs w:val="22"/>
          <w:vertAlign w:val="superscript"/>
        </w:rPr>
        <w:t xml:space="preserve"> </w:t>
      </w:r>
      <w:r w:rsidRPr="00DA0452">
        <w:rPr>
          <w:rFonts w:ascii="Arial" w:hAnsi="Arial" w:cs="Arial"/>
          <w:sz w:val="22"/>
          <w:szCs w:val="22"/>
        </w:rPr>
        <w:t>Metabolic Disease Research, Cardiovascular Research</w:t>
      </w:r>
      <w:r w:rsidR="005A4DD6" w:rsidRPr="00DA0452">
        <w:rPr>
          <w:rFonts w:ascii="Arial" w:hAnsi="Arial" w:cs="Arial"/>
          <w:sz w:val="22"/>
          <w:szCs w:val="22"/>
        </w:rPr>
        <w:t xml:space="preserve"> and thrombosis Research</w:t>
      </w:r>
      <w:r w:rsidRPr="00DA0452">
        <w:rPr>
          <w:rFonts w:ascii="Arial" w:hAnsi="Arial" w:cs="Arial"/>
          <w:sz w:val="22"/>
          <w:szCs w:val="22"/>
        </w:rPr>
        <w:t>, Lewis Katz School of Medicine at Temple University</w:t>
      </w:r>
      <w:r w:rsidR="00125247" w:rsidRPr="00DA0452">
        <w:rPr>
          <w:rFonts w:ascii="Arial" w:hAnsi="Arial" w:cs="Arial"/>
          <w:sz w:val="22"/>
          <w:szCs w:val="22"/>
        </w:rPr>
        <w:t xml:space="preserve">, Philadelphia, PA, 19140, USA </w:t>
      </w:r>
    </w:p>
    <w:p w14:paraId="0EFA66B9" w14:textId="0CC9AFB0" w:rsidR="00B23E05" w:rsidRPr="00DA0452" w:rsidRDefault="00F60D56" w:rsidP="007E42C5">
      <w:pPr>
        <w:pStyle w:val="MDPI16affiliation"/>
        <w:spacing w:line="360" w:lineRule="auto"/>
        <w:ind w:left="0" w:firstLine="0"/>
        <w:rPr>
          <w:rFonts w:ascii="Arial" w:hAnsi="Arial" w:cs="Arial"/>
          <w:sz w:val="22"/>
          <w:szCs w:val="22"/>
        </w:rPr>
      </w:pPr>
      <w:r w:rsidRPr="00DA0452">
        <w:rPr>
          <w:rFonts w:ascii="Arial" w:hAnsi="Arial" w:cs="Arial"/>
          <w:sz w:val="22"/>
          <w:szCs w:val="22"/>
          <w:vertAlign w:val="superscript"/>
        </w:rPr>
        <w:t>5</w:t>
      </w:r>
      <w:r w:rsidRPr="00DA0452">
        <w:rPr>
          <w:rFonts w:ascii="Arial" w:hAnsi="Arial" w:cs="Arial"/>
          <w:sz w:val="22"/>
          <w:szCs w:val="22"/>
        </w:rPr>
        <w:t xml:space="preserve">Eccles Institute of Human Genetics at University of Utah, </w:t>
      </w:r>
      <w:r w:rsidR="00355211" w:rsidRPr="00DA0452">
        <w:rPr>
          <w:rFonts w:ascii="Arial" w:hAnsi="Arial" w:cs="Arial"/>
          <w:sz w:val="22"/>
          <w:szCs w:val="22"/>
        </w:rPr>
        <w:t>15 N 2030E, Salt Lake City, UT 84112, USA</w:t>
      </w:r>
    </w:p>
    <w:p w14:paraId="59AD67B2" w14:textId="2B633A5B" w:rsidR="004A708B" w:rsidRPr="00DA0452" w:rsidRDefault="00530AE9" w:rsidP="007E42C5">
      <w:pPr>
        <w:pStyle w:val="MDPI16affiliation"/>
        <w:spacing w:line="360" w:lineRule="auto"/>
        <w:ind w:left="0" w:firstLine="0"/>
        <w:rPr>
          <w:rFonts w:ascii="Arial" w:hAnsi="Arial" w:cs="Arial"/>
          <w:sz w:val="22"/>
          <w:szCs w:val="22"/>
        </w:rPr>
      </w:pPr>
      <w:r w:rsidRPr="00DA0452">
        <w:rPr>
          <w:rFonts w:ascii="Arial" w:hAnsi="Arial" w:cs="Arial"/>
          <w:b/>
          <w:bCs/>
          <w:sz w:val="22"/>
          <w:szCs w:val="22"/>
          <w:vertAlign w:val="superscript"/>
        </w:rPr>
        <w:t>&amp;</w:t>
      </w:r>
      <w:r w:rsidR="00262349" w:rsidRPr="00DA0452">
        <w:rPr>
          <w:rFonts w:ascii="Arial" w:hAnsi="Arial" w:cs="Arial"/>
          <w:sz w:val="22"/>
          <w:szCs w:val="22"/>
        </w:rPr>
        <w:t>T</w:t>
      </w:r>
      <w:r w:rsidRPr="00DA0452">
        <w:rPr>
          <w:rFonts w:ascii="Arial" w:hAnsi="Arial" w:cs="Arial"/>
          <w:sz w:val="22"/>
          <w:szCs w:val="22"/>
        </w:rPr>
        <w:t>hese two shared the first author</w:t>
      </w:r>
      <w:r w:rsidR="00B67FF2" w:rsidRPr="00DA0452">
        <w:rPr>
          <w:rFonts w:ascii="Arial" w:hAnsi="Arial" w:cs="Arial"/>
          <w:sz w:val="22"/>
          <w:szCs w:val="22"/>
        </w:rPr>
        <w:t>ship</w:t>
      </w:r>
      <w:r w:rsidRPr="00DA0452">
        <w:rPr>
          <w:rFonts w:ascii="Arial" w:hAnsi="Arial" w:cs="Arial"/>
          <w:sz w:val="22"/>
          <w:szCs w:val="22"/>
        </w:rPr>
        <w:t xml:space="preserve">; </w:t>
      </w:r>
      <w:r w:rsidR="004A708B" w:rsidRPr="00DA0452">
        <w:rPr>
          <w:rFonts w:ascii="Arial" w:hAnsi="Arial" w:cs="Arial"/>
          <w:b/>
          <w:bCs/>
          <w:sz w:val="22"/>
          <w:szCs w:val="22"/>
          <w:vertAlign w:val="superscript"/>
        </w:rPr>
        <w:t>$</w:t>
      </w:r>
      <w:r w:rsidR="004A708B" w:rsidRPr="00DA0452">
        <w:rPr>
          <w:rFonts w:ascii="Arial" w:hAnsi="Arial" w:cs="Arial"/>
          <w:sz w:val="22"/>
          <w:szCs w:val="22"/>
        </w:rPr>
        <w:t>these authors contribute</w:t>
      </w:r>
      <w:r w:rsidRPr="00DA0452">
        <w:rPr>
          <w:rFonts w:ascii="Arial" w:hAnsi="Arial" w:cs="Arial"/>
          <w:sz w:val="22"/>
          <w:szCs w:val="22"/>
        </w:rPr>
        <w:t>d</w:t>
      </w:r>
      <w:r w:rsidR="004A708B" w:rsidRPr="00DA0452">
        <w:rPr>
          <w:rFonts w:ascii="Arial" w:hAnsi="Arial" w:cs="Arial"/>
          <w:sz w:val="22"/>
          <w:szCs w:val="22"/>
        </w:rPr>
        <w:t xml:space="preserve"> equally to this work</w:t>
      </w:r>
    </w:p>
    <w:p w14:paraId="07D6D041" w14:textId="238CFD8E" w:rsidR="00661A2E" w:rsidRPr="00DA0452" w:rsidRDefault="00B23E05" w:rsidP="007E42C5">
      <w:pPr>
        <w:pStyle w:val="MDPI16affiliation"/>
        <w:spacing w:line="360" w:lineRule="auto"/>
        <w:ind w:left="0" w:firstLine="0"/>
        <w:rPr>
          <w:rFonts w:ascii="Arial" w:hAnsi="Arial" w:cs="Arial"/>
          <w:sz w:val="22"/>
          <w:szCs w:val="22"/>
        </w:rPr>
      </w:pPr>
      <w:r w:rsidRPr="00DA0452">
        <w:rPr>
          <w:rFonts w:ascii="Arial" w:hAnsi="Arial" w:cs="Arial"/>
          <w:sz w:val="22"/>
          <w:szCs w:val="22"/>
          <w:vertAlign w:val="superscript"/>
        </w:rPr>
        <w:t>#</w:t>
      </w:r>
      <w:r w:rsidR="00661A2E" w:rsidRPr="00DA0452">
        <w:rPr>
          <w:rFonts w:ascii="Arial" w:hAnsi="Arial" w:cs="Arial"/>
          <w:sz w:val="22"/>
          <w:szCs w:val="22"/>
        </w:rPr>
        <w:t>Corresponding author</w:t>
      </w:r>
      <w:r w:rsidRPr="00DA0452">
        <w:rPr>
          <w:rFonts w:ascii="Arial" w:hAnsi="Arial" w:cs="Arial"/>
          <w:sz w:val="22"/>
          <w:szCs w:val="22"/>
        </w:rPr>
        <w:t>s</w:t>
      </w:r>
      <w:r w:rsidR="00661A2E" w:rsidRPr="00DA0452">
        <w:rPr>
          <w:rFonts w:ascii="Arial" w:hAnsi="Arial" w:cs="Arial"/>
          <w:sz w:val="22"/>
          <w:szCs w:val="22"/>
        </w:rPr>
        <w:t xml:space="preserve"> and Reprints: </w:t>
      </w:r>
    </w:p>
    <w:p w14:paraId="5C59549D" w14:textId="53B3C672" w:rsidR="00661A2E" w:rsidRPr="00DA0452" w:rsidRDefault="00661A2E" w:rsidP="007E42C5">
      <w:pPr>
        <w:pStyle w:val="MDPI16affiliation"/>
        <w:spacing w:line="360" w:lineRule="auto"/>
        <w:ind w:left="0" w:firstLine="0"/>
        <w:rPr>
          <w:rStyle w:val="Hyperlink"/>
          <w:rFonts w:ascii="Arial" w:hAnsi="Arial" w:cs="Arial"/>
          <w:sz w:val="22"/>
          <w:szCs w:val="22"/>
          <w:u w:val="none"/>
        </w:rPr>
      </w:pPr>
      <w:r w:rsidRPr="00DA0452">
        <w:rPr>
          <w:rFonts w:ascii="Arial" w:hAnsi="Arial" w:cs="Arial"/>
          <w:sz w:val="22"/>
          <w:szCs w:val="22"/>
        </w:rPr>
        <w:t>Alexander M. Fagenson, MD</w:t>
      </w:r>
      <w:r w:rsidR="00B23E05" w:rsidRPr="00DA0452">
        <w:rPr>
          <w:rFonts w:ascii="Arial" w:hAnsi="Arial" w:cs="Arial"/>
          <w:sz w:val="22"/>
          <w:szCs w:val="22"/>
        </w:rPr>
        <w:t xml:space="preserve">, </w:t>
      </w:r>
      <w:r w:rsidRPr="00DA0452">
        <w:rPr>
          <w:rFonts w:ascii="Arial" w:hAnsi="Arial" w:cs="Arial"/>
          <w:sz w:val="22"/>
          <w:szCs w:val="22"/>
        </w:rPr>
        <w:t>3401 N.</w:t>
      </w:r>
      <w:r w:rsidR="00B23E05" w:rsidRPr="00DA0452">
        <w:rPr>
          <w:rFonts w:ascii="Arial" w:hAnsi="Arial" w:cs="Arial"/>
          <w:sz w:val="22"/>
          <w:szCs w:val="22"/>
        </w:rPr>
        <w:t xml:space="preserve"> </w:t>
      </w:r>
      <w:r w:rsidRPr="00DA0452">
        <w:rPr>
          <w:rFonts w:ascii="Arial" w:hAnsi="Arial" w:cs="Arial"/>
          <w:sz w:val="22"/>
          <w:szCs w:val="22"/>
        </w:rPr>
        <w:t>Broad St., Philadelphia, PA. 19140</w:t>
      </w:r>
      <w:r w:rsidR="00B23E05" w:rsidRPr="00DA0452">
        <w:rPr>
          <w:rFonts w:ascii="Arial" w:hAnsi="Arial" w:cs="Arial"/>
          <w:sz w:val="22"/>
          <w:szCs w:val="22"/>
        </w:rPr>
        <w:t xml:space="preserve">; </w:t>
      </w:r>
      <w:r w:rsidRPr="00DA0452">
        <w:rPr>
          <w:rFonts w:ascii="Arial" w:hAnsi="Arial" w:cs="Arial"/>
          <w:sz w:val="22"/>
          <w:szCs w:val="22"/>
        </w:rPr>
        <w:t>267-273-4817</w:t>
      </w:r>
      <w:r w:rsidR="00B23E05" w:rsidRPr="00DA0452">
        <w:rPr>
          <w:rFonts w:ascii="Arial" w:hAnsi="Arial" w:cs="Arial"/>
          <w:sz w:val="22"/>
          <w:szCs w:val="22"/>
        </w:rPr>
        <w:t xml:space="preserve">; Emails: </w:t>
      </w:r>
      <w:hyperlink r:id="rId7" w:history="1">
        <w:r w:rsidRPr="00DA0452">
          <w:rPr>
            <w:rStyle w:val="Hyperlink"/>
            <w:rFonts w:ascii="Arial" w:hAnsi="Arial" w:cs="Arial"/>
            <w:sz w:val="22"/>
            <w:szCs w:val="22"/>
            <w:u w:val="none"/>
          </w:rPr>
          <w:t>alexander.fagenson@tuhs.temple.edu</w:t>
        </w:r>
      </w:hyperlink>
      <w:r w:rsidR="00B23E05" w:rsidRPr="00DA0452">
        <w:rPr>
          <w:rStyle w:val="Hyperlink"/>
          <w:rFonts w:ascii="Arial" w:hAnsi="Arial" w:cs="Arial"/>
          <w:sz w:val="22"/>
          <w:szCs w:val="22"/>
          <w:u w:val="none"/>
        </w:rPr>
        <w:t xml:space="preserve">; </w:t>
      </w:r>
      <w:hyperlink r:id="rId8" w:history="1">
        <w:r w:rsidRPr="00DA0452">
          <w:rPr>
            <w:rStyle w:val="Hyperlink"/>
            <w:rFonts w:ascii="Arial" w:hAnsi="Arial" w:cs="Arial"/>
            <w:sz w:val="22"/>
            <w:szCs w:val="22"/>
            <w:u w:val="none"/>
          </w:rPr>
          <w:t>amfagenson@gmail.com</w:t>
        </w:r>
      </w:hyperlink>
      <w:r w:rsidR="00B23E05" w:rsidRPr="00DA0452">
        <w:rPr>
          <w:rStyle w:val="Hyperlink"/>
          <w:rFonts w:ascii="Arial" w:hAnsi="Arial" w:cs="Arial"/>
          <w:sz w:val="22"/>
          <w:szCs w:val="22"/>
          <w:u w:val="none"/>
        </w:rPr>
        <w:t>;</w:t>
      </w:r>
    </w:p>
    <w:p w14:paraId="6842BAB2" w14:textId="79790F43" w:rsidR="00530AE9" w:rsidRDefault="00B23E05" w:rsidP="007E42C5">
      <w:pPr>
        <w:pStyle w:val="MDPI16affiliation"/>
        <w:spacing w:line="360" w:lineRule="auto"/>
        <w:ind w:left="0" w:firstLine="0"/>
        <w:rPr>
          <w:rFonts w:ascii="Arial" w:hAnsi="Arial" w:cs="Arial"/>
          <w:sz w:val="22"/>
          <w:szCs w:val="22"/>
        </w:rPr>
      </w:pPr>
      <w:proofErr w:type="spellStart"/>
      <w:r w:rsidRPr="00DA0452">
        <w:rPr>
          <w:rStyle w:val="Hyperlink"/>
          <w:rFonts w:ascii="Arial" w:hAnsi="Arial" w:cs="Arial"/>
          <w:color w:val="auto"/>
          <w:sz w:val="22"/>
          <w:szCs w:val="22"/>
          <w:u w:val="none"/>
        </w:rPr>
        <w:t>Xiaofeng</w:t>
      </w:r>
      <w:proofErr w:type="spellEnd"/>
      <w:r w:rsidRPr="00DA0452">
        <w:rPr>
          <w:rStyle w:val="Hyperlink"/>
          <w:rFonts w:ascii="Arial" w:hAnsi="Arial" w:cs="Arial"/>
          <w:color w:val="auto"/>
          <w:sz w:val="22"/>
          <w:szCs w:val="22"/>
          <w:u w:val="none"/>
        </w:rPr>
        <w:t xml:space="preserve"> Yang, MD, PhD, FAHA, </w:t>
      </w:r>
      <w:r w:rsidRPr="00DA0452">
        <w:rPr>
          <w:rFonts w:ascii="Arial" w:hAnsi="Arial" w:cs="Arial"/>
          <w:sz w:val="22"/>
          <w:szCs w:val="22"/>
        </w:rPr>
        <w:t xml:space="preserve">Centers for </w:t>
      </w:r>
      <w:r w:rsidR="00FF6D46" w:rsidRPr="00DA0452">
        <w:rPr>
          <w:rFonts w:ascii="Arial" w:hAnsi="Arial" w:cs="Arial"/>
          <w:sz w:val="22"/>
          <w:szCs w:val="22"/>
        </w:rPr>
        <w:t xml:space="preserve">Cardiovascular Research, </w:t>
      </w:r>
      <w:r w:rsidRPr="00DA0452">
        <w:rPr>
          <w:rFonts w:ascii="Arial" w:hAnsi="Arial" w:cs="Arial"/>
          <w:sz w:val="22"/>
          <w:szCs w:val="22"/>
        </w:rPr>
        <w:t xml:space="preserve">Lewis Katz School of Medicine at Temple University, </w:t>
      </w:r>
      <w:r w:rsidR="00F60D56" w:rsidRPr="00DA0452">
        <w:rPr>
          <w:rFonts w:ascii="Arial" w:hAnsi="Arial" w:cs="Arial"/>
          <w:sz w:val="22"/>
          <w:szCs w:val="22"/>
        </w:rPr>
        <w:t xml:space="preserve">3500 N. Broad Street, </w:t>
      </w:r>
      <w:r w:rsidRPr="00DA0452">
        <w:rPr>
          <w:rFonts w:ascii="Arial" w:hAnsi="Arial" w:cs="Arial"/>
          <w:sz w:val="22"/>
          <w:szCs w:val="22"/>
        </w:rPr>
        <w:t xml:space="preserve">Philadelphia, PA, 19140; Email: </w:t>
      </w:r>
      <w:r w:rsidRPr="00DA0452">
        <w:rPr>
          <w:rFonts w:ascii="Arial" w:hAnsi="Arial" w:cs="Arial"/>
          <w:color w:val="0000CC"/>
          <w:sz w:val="22"/>
          <w:szCs w:val="22"/>
        </w:rPr>
        <w:t>xfyang@temple.edu</w:t>
      </w:r>
      <w:r w:rsidRPr="00DA0452">
        <w:rPr>
          <w:rFonts w:ascii="Arial" w:hAnsi="Arial" w:cs="Arial"/>
          <w:sz w:val="22"/>
          <w:szCs w:val="22"/>
        </w:rPr>
        <w:t xml:space="preserve"> </w:t>
      </w:r>
    </w:p>
    <w:p w14:paraId="344B86FC" w14:textId="50863EF2" w:rsidR="002D2C59" w:rsidRDefault="002D2C59" w:rsidP="007E42C5">
      <w:pPr>
        <w:pStyle w:val="MDPI16affiliation"/>
        <w:spacing w:line="360" w:lineRule="auto"/>
        <w:ind w:left="0" w:firstLine="0"/>
        <w:rPr>
          <w:rFonts w:ascii="Arial" w:hAnsi="Arial" w:cs="Arial"/>
          <w:sz w:val="22"/>
          <w:szCs w:val="22"/>
        </w:rPr>
      </w:pPr>
    </w:p>
    <w:p w14:paraId="4929BC1B" w14:textId="61222AC1" w:rsidR="002D2C59" w:rsidRDefault="002D2C59" w:rsidP="007E42C5">
      <w:pPr>
        <w:pStyle w:val="MDPI16affiliation"/>
        <w:spacing w:line="360" w:lineRule="auto"/>
        <w:ind w:left="0" w:firstLine="0"/>
        <w:rPr>
          <w:rFonts w:ascii="Arial" w:hAnsi="Arial" w:cs="Arial"/>
          <w:sz w:val="22"/>
          <w:szCs w:val="22"/>
        </w:rPr>
      </w:pPr>
    </w:p>
    <w:p w14:paraId="76CF0ADF" w14:textId="7FE10844" w:rsidR="002D2C59" w:rsidRDefault="002D2C59" w:rsidP="007E42C5">
      <w:pPr>
        <w:pStyle w:val="MDPI16affiliation"/>
        <w:spacing w:line="360" w:lineRule="auto"/>
        <w:ind w:left="0" w:firstLine="0"/>
        <w:rPr>
          <w:rFonts w:ascii="Arial" w:hAnsi="Arial" w:cs="Arial"/>
          <w:sz w:val="22"/>
          <w:szCs w:val="22"/>
        </w:rPr>
      </w:pPr>
    </w:p>
    <w:p w14:paraId="77071142" w14:textId="652E1B38" w:rsidR="002D2C59" w:rsidRDefault="002D2C59" w:rsidP="007E42C5">
      <w:pPr>
        <w:pStyle w:val="MDPI16affiliation"/>
        <w:spacing w:line="360" w:lineRule="auto"/>
        <w:ind w:left="0" w:firstLine="0"/>
        <w:rPr>
          <w:rFonts w:ascii="Arial" w:hAnsi="Arial" w:cs="Arial"/>
          <w:sz w:val="22"/>
          <w:szCs w:val="22"/>
        </w:rPr>
      </w:pPr>
    </w:p>
    <w:p w14:paraId="34D71221" w14:textId="39DF4D36" w:rsidR="002D2C59" w:rsidRDefault="002D2C59" w:rsidP="007E42C5">
      <w:pPr>
        <w:pStyle w:val="MDPI16affiliation"/>
        <w:spacing w:line="360" w:lineRule="auto"/>
        <w:ind w:left="0" w:firstLine="0"/>
        <w:rPr>
          <w:rFonts w:ascii="Arial" w:hAnsi="Arial" w:cs="Arial"/>
          <w:sz w:val="22"/>
          <w:szCs w:val="22"/>
        </w:rPr>
      </w:pPr>
    </w:p>
    <w:p w14:paraId="46A1E68F" w14:textId="77777777" w:rsidR="002D2C59" w:rsidRPr="00DA0452" w:rsidRDefault="002D2C59" w:rsidP="007E42C5">
      <w:pPr>
        <w:pStyle w:val="MDPI16affiliation"/>
        <w:spacing w:line="360" w:lineRule="auto"/>
        <w:ind w:left="0" w:firstLine="0"/>
        <w:rPr>
          <w:rFonts w:ascii="Arial" w:hAnsi="Arial" w:cs="Arial"/>
          <w:b/>
          <w:sz w:val="22"/>
          <w:szCs w:val="22"/>
        </w:rPr>
      </w:pPr>
    </w:p>
    <w:p w14:paraId="6F8EF9BA" w14:textId="77EABB49" w:rsidR="00557F4F" w:rsidRPr="00DA0452" w:rsidRDefault="00DA5BAA" w:rsidP="002D2C59">
      <w:pPr>
        <w:pStyle w:val="MDPI17abstract"/>
        <w:spacing w:line="360" w:lineRule="auto"/>
        <w:ind w:left="0"/>
        <w:rPr>
          <w:rFonts w:ascii="Arial" w:hAnsi="Arial" w:cs="Arial"/>
          <w:b/>
          <w:sz w:val="22"/>
        </w:rPr>
      </w:pPr>
      <w:r w:rsidRPr="00DA0452">
        <w:rPr>
          <w:rFonts w:ascii="Arial" w:hAnsi="Arial" w:cs="Arial"/>
          <w:b/>
          <w:sz w:val="22"/>
        </w:rPr>
        <w:lastRenderedPageBreak/>
        <w:t>Abstract</w:t>
      </w:r>
      <w:r w:rsidR="00CA34F7" w:rsidRPr="00DA0452">
        <w:rPr>
          <w:rFonts w:ascii="Arial" w:hAnsi="Arial" w:cs="Arial"/>
          <w:b/>
          <w:sz w:val="22"/>
        </w:rPr>
        <w:t xml:space="preserve">: </w:t>
      </w:r>
      <w:r w:rsidR="00517B47" w:rsidRPr="00DA0452">
        <w:rPr>
          <w:rFonts w:ascii="Arial" w:hAnsi="Arial" w:cs="Arial"/>
          <w:sz w:val="22"/>
        </w:rPr>
        <w:t>Ischemia reperfusion</w:t>
      </w:r>
      <w:r w:rsidR="005A4DD6" w:rsidRPr="00DA0452">
        <w:rPr>
          <w:rFonts w:ascii="Arial" w:hAnsi="Arial" w:cs="Arial"/>
          <w:sz w:val="22"/>
        </w:rPr>
        <w:t xml:space="preserve"> </w:t>
      </w:r>
      <w:r w:rsidR="003D4D3C" w:rsidRPr="00DA0452">
        <w:rPr>
          <w:rFonts w:ascii="Arial" w:hAnsi="Arial" w:cs="Arial"/>
          <w:sz w:val="22"/>
        </w:rPr>
        <w:t>injury (IRI)</w:t>
      </w:r>
      <w:r w:rsidR="000014D2" w:rsidRPr="00DA0452">
        <w:rPr>
          <w:rFonts w:ascii="Arial" w:hAnsi="Arial" w:cs="Arial"/>
          <w:sz w:val="22"/>
        </w:rPr>
        <w:t xml:space="preserve"> </w:t>
      </w:r>
      <w:r w:rsidR="00FF6D46" w:rsidRPr="00DA0452">
        <w:rPr>
          <w:rFonts w:ascii="Arial" w:hAnsi="Arial" w:cs="Arial"/>
          <w:sz w:val="22"/>
        </w:rPr>
        <w:t>during</w:t>
      </w:r>
      <w:r w:rsidR="003A6D97" w:rsidRPr="00DA0452">
        <w:rPr>
          <w:rFonts w:ascii="Arial" w:hAnsi="Arial" w:cs="Arial"/>
          <w:sz w:val="22"/>
        </w:rPr>
        <w:t xml:space="preserve"> liver transplantation increas</w:t>
      </w:r>
      <w:r w:rsidR="00FF6D46" w:rsidRPr="00DA0452">
        <w:rPr>
          <w:rFonts w:ascii="Arial" w:hAnsi="Arial" w:cs="Arial"/>
          <w:sz w:val="22"/>
        </w:rPr>
        <w:t xml:space="preserve">es morbidity and contributes to </w:t>
      </w:r>
      <w:r w:rsidR="003A6D97" w:rsidRPr="00DA0452">
        <w:rPr>
          <w:rFonts w:ascii="Arial" w:hAnsi="Arial" w:cs="Arial"/>
          <w:sz w:val="22"/>
        </w:rPr>
        <w:t>all</w:t>
      </w:r>
      <w:r w:rsidR="00FF6D46" w:rsidRPr="00DA0452">
        <w:rPr>
          <w:rFonts w:ascii="Arial" w:hAnsi="Arial" w:cs="Arial"/>
          <w:sz w:val="22"/>
        </w:rPr>
        <w:t>ograft dysfunction. T</w:t>
      </w:r>
      <w:r w:rsidR="003A6D97" w:rsidRPr="00DA0452">
        <w:rPr>
          <w:rFonts w:ascii="Arial" w:hAnsi="Arial" w:cs="Arial"/>
          <w:sz w:val="22"/>
        </w:rPr>
        <w:t xml:space="preserve">here are no therapeutic strategies to mitigate IRI. </w:t>
      </w:r>
      <w:r w:rsidR="00F60D56" w:rsidRPr="00DA0452">
        <w:rPr>
          <w:rFonts w:ascii="Arial" w:hAnsi="Arial" w:cs="Arial"/>
          <w:sz w:val="22"/>
        </w:rPr>
        <w:t xml:space="preserve">We </w:t>
      </w:r>
      <w:r w:rsidR="00FF6D46" w:rsidRPr="00DA0452">
        <w:rPr>
          <w:rFonts w:ascii="Arial" w:hAnsi="Arial" w:cs="Arial"/>
          <w:sz w:val="22"/>
        </w:rPr>
        <w:t>examined a novel hypothesis</w:t>
      </w:r>
      <w:r w:rsidR="008D0E0C" w:rsidRPr="00DA0452">
        <w:rPr>
          <w:rFonts w:ascii="Arial" w:hAnsi="Arial" w:cs="Arial"/>
          <w:sz w:val="22"/>
        </w:rPr>
        <w:t>:</w:t>
      </w:r>
      <w:r w:rsidR="00FF6D46" w:rsidRPr="00DA0452">
        <w:rPr>
          <w:rFonts w:ascii="Arial" w:hAnsi="Arial" w:cs="Arial"/>
          <w:sz w:val="22"/>
        </w:rPr>
        <w:t xml:space="preserve"> </w:t>
      </w:r>
      <w:r w:rsidR="003A6D97" w:rsidRPr="00DA0452">
        <w:rPr>
          <w:rFonts w:ascii="Arial" w:hAnsi="Arial" w:cs="Arial"/>
          <w:sz w:val="22"/>
        </w:rPr>
        <w:t>c</w:t>
      </w:r>
      <w:r w:rsidR="00484AC3" w:rsidRPr="00DA0452">
        <w:rPr>
          <w:rFonts w:ascii="Arial" w:hAnsi="Arial" w:cs="Arial"/>
          <w:sz w:val="22"/>
        </w:rPr>
        <w:t xml:space="preserve">aspase </w:t>
      </w:r>
      <w:r w:rsidR="00A53502" w:rsidRPr="00DA0452">
        <w:rPr>
          <w:rFonts w:ascii="Arial" w:hAnsi="Arial" w:cs="Arial"/>
          <w:sz w:val="22"/>
        </w:rPr>
        <w:t>1</w:t>
      </w:r>
      <w:r w:rsidR="00FF6D46" w:rsidRPr="00DA0452">
        <w:rPr>
          <w:rFonts w:ascii="Arial" w:hAnsi="Arial" w:cs="Arial"/>
          <w:sz w:val="22"/>
        </w:rPr>
        <w:t xml:space="preserve"> and</w:t>
      </w:r>
      <w:r w:rsidR="00CC62D7" w:rsidRPr="00DA0452">
        <w:rPr>
          <w:rFonts w:ascii="Arial" w:hAnsi="Arial" w:cs="Arial"/>
          <w:sz w:val="22"/>
        </w:rPr>
        <w:t xml:space="preserve"> </w:t>
      </w:r>
      <w:r w:rsidR="00E60D5F" w:rsidRPr="00DA0452">
        <w:rPr>
          <w:rFonts w:ascii="Arial" w:hAnsi="Arial" w:cs="Arial"/>
          <w:sz w:val="22"/>
        </w:rPr>
        <w:t>caspase</w:t>
      </w:r>
      <w:r w:rsidR="00484AC3" w:rsidRPr="00DA0452">
        <w:rPr>
          <w:rFonts w:ascii="Arial" w:hAnsi="Arial" w:cs="Arial"/>
          <w:sz w:val="22"/>
        </w:rPr>
        <w:t xml:space="preserve"> </w:t>
      </w:r>
      <w:r w:rsidR="0055232B" w:rsidRPr="00DA0452">
        <w:rPr>
          <w:rFonts w:ascii="Arial" w:hAnsi="Arial" w:cs="Arial"/>
          <w:sz w:val="22"/>
        </w:rPr>
        <w:t>11</w:t>
      </w:r>
      <w:r w:rsidR="00FF6D46" w:rsidRPr="00DA0452">
        <w:rPr>
          <w:rFonts w:ascii="Arial" w:hAnsi="Arial" w:cs="Arial"/>
          <w:sz w:val="22"/>
        </w:rPr>
        <w:t xml:space="preserve"> </w:t>
      </w:r>
      <w:r w:rsidR="00A53502" w:rsidRPr="00DA0452">
        <w:rPr>
          <w:rFonts w:ascii="Arial" w:hAnsi="Arial" w:cs="Arial"/>
          <w:sz w:val="22"/>
        </w:rPr>
        <w:t xml:space="preserve">serve as </w:t>
      </w:r>
      <w:r w:rsidR="00E5670A" w:rsidRPr="00DA0452">
        <w:rPr>
          <w:rFonts w:ascii="Arial" w:hAnsi="Arial" w:cs="Arial"/>
          <w:sz w:val="22"/>
        </w:rPr>
        <w:t>danger</w:t>
      </w:r>
      <w:r w:rsidR="00CC62D7" w:rsidRPr="00DA0452">
        <w:rPr>
          <w:rFonts w:ascii="Arial" w:hAnsi="Arial" w:cs="Arial"/>
          <w:sz w:val="22"/>
        </w:rPr>
        <w:t>-associated molecular pattern</w:t>
      </w:r>
      <w:r w:rsidR="00473F8B" w:rsidRPr="00DA0452">
        <w:rPr>
          <w:rFonts w:ascii="Arial" w:hAnsi="Arial" w:cs="Arial"/>
          <w:sz w:val="22"/>
        </w:rPr>
        <w:t xml:space="preserve"> (DAMPs)</w:t>
      </w:r>
      <w:r w:rsidR="00E5670A" w:rsidRPr="00DA0452">
        <w:rPr>
          <w:rFonts w:ascii="Arial" w:hAnsi="Arial" w:cs="Arial"/>
          <w:sz w:val="22"/>
        </w:rPr>
        <w:t xml:space="preserve"> </w:t>
      </w:r>
      <w:r w:rsidR="00CC62D7" w:rsidRPr="00DA0452">
        <w:rPr>
          <w:rFonts w:ascii="Arial" w:hAnsi="Arial" w:cs="Arial"/>
          <w:sz w:val="22"/>
        </w:rPr>
        <w:t>sensors</w:t>
      </w:r>
      <w:r w:rsidR="00C93FD6" w:rsidRPr="00DA0452">
        <w:rPr>
          <w:rFonts w:ascii="Arial" w:hAnsi="Arial" w:cs="Arial"/>
          <w:sz w:val="22"/>
        </w:rPr>
        <w:t xml:space="preserve"> in IR</w:t>
      </w:r>
      <w:r w:rsidR="003D4D3C" w:rsidRPr="00DA0452">
        <w:rPr>
          <w:rFonts w:ascii="Arial" w:hAnsi="Arial" w:cs="Arial"/>
          <w:sz w:val="22"/>
        </w:rPr>
        <w:t>I.</w:t>
      </w:r>
      <w:r w:rsidR="00925FB3" w:rsidRPr="00DA0452">
        <w:rPr>
          <w:rFonts w:ascii="Arial" w:hAnsi="Arial" w:cs="Arial"/>
          <w:sz w:val="22"/>
        </w:rPr>
        <w:t xml:space="preserve"> </w:t>
      </w:r>
      <w:r w:rsidR="00FF6D46" w:rsidRPr="00DA0452">
        <w:rPr>
          <w:rFonts w:ascii="Arial" w:hAnsi="Arial" w:cs="Arial"/>
          <w:sz w:val="22"/>
        </w:rPr>
        <w:t>By performing m</w:t>
      </w:r>
      <w:r w:rsidR="002D2963" w:rsidRPr="00DA0452">
        <w:rPr>
          <w:rFonts w:ascii="Arial" w:hAnsi="Arial" w:cs="Arial"/>
          <w:sz w:val="22"/>
        </w:rPr>
        <w:t xml:space="preserve">icroarray </w:t>
      </w:r>
      <w:r w:rsidR="00FF6D46" w:rsidRPr="00DA0452">
        <w:rPr>
          <w:rFonts w:ascii="Arial" w:hAnsi="Arial" w:cs="Arial"/>
          <w:sz w:val="22"/>
        </w:rPr>
        <w:t xml:space="preserve">analysis </w:t>
      </w:r>
      <w:r w:rsidR="00A53502" w:rsidRPr="00DA0452">
        <w:rPr>
          <w:rFonts w:ascii="Arial" w:hAnsi="Arial" w:cs="Arial"/>
          <w:sz w:val="22"/>
        </w:rPr>
        <w:t>an</w:t>
      </w:r>
      <w:r w:rsidR="00505721" w:rsidRPr="00DA0452">
        <w:rPr>
          <w:rFonts w:ascii="Arial" w:hAnsi="Arial" w:cs="Arial"/>
          <w:sz w:val="22"/>
        </w:rPr>
        <w:t>d</w:t>
      </w:r>
      <w:r w:rsidR="00FF6D46" w:rsidRPr="00DA0452">
        <w:rPr>
          <w:rFonts w:ascii="Arial" w:hAnsi="Arial" w:cs="Arial"/>
          <w:sz w:val="22"/>
        </w:rPr>
        <w:t xml:space="preserve"> </w:t>
      </w:r>
      <w:r w:rsidR="00957E02" w:rsidRPr="00DA0452">
        <w:rPr>
          <w:rFonts w:ascii="Arial" w:hAnsi="Arial" w:cs="Arial"/>
          <w:sz w:val="22"/>
        </w:rPr>
        <w:t>using</w:t>
      </w:r>
      <w:r w:rsidR="00505721" w:rsidRPr="00DA0452">
        <w:rPr>
          <w:rFonts w:ascii="Arial" w:hAnsi="Arial" w:cs="Arial"/>
          <w:sz w:val="22"/>
        </w:rPr>
        <w:t xml:space="preserve"> </w:t>
      </w:r>
      <w:r w:rsidR="00F60D56" w:rsidRPr="00DA0452">
        <w:rPr>
          <w:rFonts w:ascii="Arial" w:hAnsi="Arial" w:cs="Arial"/>
          <w:sz w:val="22"/>
        </w:rPr>
        <w:t>c</w:t>
      </w:r>
      <w:r w:rsidR="00484AC3" w:rsidRPr="00DA0452">
        <w:rPr>
          <w:rFonts w:ascii="Arial" w:hAnsi="Arial" w:cs="Arial"/>
          <w:sz w:val="22"/>
        </w:rPr>
        <w:t xml:space="preserve">aspase </w:t>
      </w:r>
      <w:r w:rsidR="00505721" w:rsidRPr="00DA0452">
        <w:rPr>
          <w:rFonts w:ascii="Arial" w:hAnsi="Arial" w:cs="Arial"/>
          <w:sz w:val="22"/>
        </w:rPr>
        <w:t>1</w:t>
      </w:r>
      <w:r w:rsidR="00484AC3" w:rsidRPr="00DA0452">
        <w:rPr>
          <w:rFonts w:ascii="Arial" w:hAnsi="Arial" w:cs="Arial"/>
          <w:sz w:val="22"/>
        </w:rPr>
        <w:t xml:space="preserve">/caspase </w:t>
      </w:r>
      <w:r w:rsidR="00957E02" w:rsidRPr="00DA0452">
        <w:rPr>
          <w:rFonts w:ascii="Arial" w:hAnsi="Arial" w:cs="Arial"/>
          <w:sz w:val="22"/>
        </w:rPr>
        <w:t>11 double-</w:t>
      </w:r>
      <w:r w:rsidR="00505721" w:rsidRPr="00DA0452">
        <w:rPr>
          <w:rFonts w:ascii="Arial" w:hAnsi="Arial" w:cs="Arial"/>
          <w:sz w:val="22"/>
        </w:rPr>
        <w:t xml:space="preserve">knockout </w:t>
      </w:r>
      <w:r w:rsidR="001729C0" w:rsidRPr="00DA0452">
        <w:rPr>
          <w:rFonts w:ascii="Arial" w:hAnsi="Arial" w:cs="Arial"/>
          <w:sz w:val="22"/>
        </w:rPr>
        <w:t>(</w:t>
      </w:r>
      <w:proofErr w:type="spellStart"/>
      <w:r w:rsidR="00CF33C3">
        <w:rPr>
          <w:rFonts w:ascii="Arial" w:hAnsi="Arial" w:cs="Arial"/>
          <w:sz w:val="22"/>
        </w:rPr>
        <w:t>C</w:t>
      </w:r>
      <w:r w:rsidR="006D54CF" w:rsidRPr="00DA0452">
        <w:rPr>
          <w:rFonts w:ascii="Arial" w:hAnsi="Arial" w:cs="Arial"/>
          <w:sz w:val="22"/>
        </w:rPr>
        <w:t>asp</w:t>
      </w:r>
      <w:proofErr w:type="spellEnd"/>
      <w:r w:rsidR="006D54CF" w:rsidRPr="00DA0452">
        <w:rPr>
          <w:rFonts w:ascii="Arial" w:hAnsi="Arial" w:cs="Arial"/>
          <w:sz w:val="22"/>
        </w:rPr>
        <w:t xml:space="preserve"> </w:t>
      </w:r>
      <w:r w:rsidR="001729C0" w:rsidRPr="00DA0452">
        <w:rPr>
          <w:rFonts w:ascii="Arial" w:hAnsi="Arial" w:cs="Arial"/>
          <w:sz w:val="22"/>
        </w:rPr>
        <w:t xml:space="preserve">DKO) </w:t>
      </w:r>
      <w:r w:rsidR="00505721" w:rsidRPr="00DA0452">
        <w:rPr>
          <w:rFonts w:ascii="Arial" w:hAnsi="Arial" w:cs="Arial"/>
          <w:sz w:val="22"/>
        </w:rPr>
        <w:t>mic</w:t>
      </w:r>
      <w:r w:rsidR="00B27879" w:rsidRPr="00DA0452">
        <w:rPr>
          <w:rFonts w:ascii="Arial" w:hAnsi="Arial" w:cs="Arial"/>
          <w:sz w:val="22"/>
        </w:rPr>
        <w:t>e</w:t>
      </w:r>
      <w:r w:rsidR="00C33637" w:rsidRPr="00DA0452">
        <w:rPr>
          <w:rFonts w:ascii="Arial" w:hAnsi="Arial" w:cs="Arial"/>
          <w:sz w:val="22"/>
        </w:rPr>
        <w:t>, w</w:t>
      </w:r>
      <w:r w:rsidR="00B27879" w:rsidRPr="00DA0452">
        <w:rPr>
          <w:rFonts w:ascii="Arial" w:hAnsi="Arial" w:cs="Arial"/>
          <w:sz w:val="22"/>
        </w:rPr>
        <w:t xml:space="preserve">e </w:t>
      </w:r>
      <w:r w:rsidR="00FE3DA0" w:rsidRPr="00DA0452">
        <w:rPr>
          <w:rFonts w:ascii="Arial" w:hAnsi="Arial" w:cs="Arial"/>
          <w:sz w:val="22"/>
        </w:rPr>
        <w:t>show</w:t>
      </w:r>
      <w:r w:rsidR="00B27879" w:rsidRPr="00DA0452">
        <w:rPr>
          <w:rFonts w:ascii="Arial" w:hAnsi="Arial" w:cs="Arial"/>
          <w:sz w:val="22"/>
        </w:rPr>
        <w:t xml:space="preserve"> that </w:t>
      </w:r>
      <w:r w:rsidR="00834C1E" w:rsidRPr="00DA0452">
        <w:rPr>
          <w:rFonts w:ascii="Arial" w:hAnsi="Arial" w:cs="Arial"/>
          <w:sz w:val="22"/>
        </w:rPr>
        <w:t>the canonical and non-canonical i</w:t>
      </w:r>
      <w:r w:rsidR="00E64CAB" w:rsidRPr="00DA0452">
        <w:rPr>
          <w:rFonts w:ascii="Arial" w:hAnsi="Arial" w:cs="Arial"/>
          <w:sz w:val="22"/>
        </w:rPr>
        <w:t>nflammasome regulators are</w:t>
      </w:r>
      <w:r w:rsidR="00834C1E" w:rsidRPr="00DA0452">
        <w:rPr>
          <w:rFonts w:ascii="Arial" w:hAnsi="Arial" w:cs="Arial"/>
          <w:sz w:val="22"/>
        </w:rPr>
        <w:t xml:space="preserve"> upregulated in mouse liver IRI. </w:t>
      </w:r>
      <w:r w:rsidR="00FE3DA0" w:rsidRPr="00DA0452">
        <w:rPr>
          <w:rFonts w:ascii="Arial" w:hAnsi="Arial" w:cs="Arial"/>
          <w:sz w:val="22"/>
        </w:rPr>
        <w:t>I</w:t>
      </w:r>
      <w:r w:rsidR="005A2858" w:rsidRPr="00DA0452">
        <w:rPr>
          <w:rFonts w:ascii="Arial" w:hAnsi="Arial" w:cs="Arial"/>
          <w:color w:val="212121"/>
          <w:sz w:val="22"/>
          <w:shd w:val="clear" w:color="auto" w:fill="FFFFFF"/>
        </w:rPr>
        <w:t>schemic pre (IPC)- and post-c</w:t>
      </w:r>
      <w:r w:rsidR="00E64CAB" w:rsidRPr="00DA0452">
        <w:rPr>
          <w:rFonts w:ascii="Arial" w:hAnsi="Arial" w:cs="Arial"/>
          <w:color w:val="212121"/>
          <w:sz w:val="22"/>
          <w:shd w:val="clear" w:color="auto" w:fill="FFFFFF"/>
        </w:rPr>
        <w:t>onditi</w:t>
      </w:r>
      <w:r w:rsidR="00E60D5F" w:rsidRPr="00DA0452">
        <w:rPr>
          <w:rFonts w:ascii="Arial" w:hAnsi="Arial" w:cs="Arial"/>
          <w:color w:val="212121"/>
          <w:sz w:val="22"/>
          <w:shd w:val="clear" w:color="auto" w:fill="FFFFFF"/>
        </w:rPr>
        <w:t xml:space="preserve">oning </w:t>
      </w:r>
      <w:r w:rsidR="00E64CAB" w:rsidRPr="00DA0452">
        <w:rPr>
          <w:rFonts w:ascii="Arial" w:hAnsi="Arial" w:cs="Arial"/>
          <w:color w:val="212121"/>
          <w:sz w:val="22"/>
          <w:shd w:val="clear" w:color="auto" w:fill="FFFFFF"/>
        </w:rPr>
        <w:t xml:space="preserve">(IPO) induce upregulation </w:t>
      </w:r>
      <w:r w:rsidR="005A2858" w:rsidRPr="00DA0452">
        <w:rPr>
          <w:rFonts w:ascii="Arial" w:hAnsi="Arial" w:cs="Arial"/>
          <w:color w:val="212121"/>
          <w:sz w:val="22"/>
          <w:shd w:val="clear" w:color="auto" w:fill="FFFFFF"/>
        </w:rPr>
        <w:t xml:space="preserve">of </w:t>
      </w:r>
      <w:r w:rsidR="00834C1E" w:rsidRPr="00DA0452">
        <w:rPr>
          <w:rFonts w:ascii="Arial" w:hAnsi="Arial" w:cs="Arial"/>
          <w:color w:val="212121"/>
          <w:sz w:val="22"/>
          <w:shd w:val="clear" w:color="auto" w:fill="FFFFFF"/>
        </w:rPr>
        <w:t>the canonical and non-canonical inflammasome regulators.</w:t>
      </w:r>
      <w:r w:rsidR="00FE3DA0" w:rsidRPr="00DA0452">
        <w:rPr>
          <w:rFonts w:ascii="Arial" w:hAnsi="Arial" w:cs="Arial"/>
          <w:color w:val="212121"/>
          <w:sz w:val="22"/>
          <w:shd w:val="clear" w:color="auto" w:fill="FFFFFF"/>
        </w:rPr>
        <w:t xml:space="preserve"> </w:t>
      </w:r>
      <w:r w:rsidR="00FE3DA0" w:rsidRPr="00DA0452">
        <w:rPr>
          <w:rFonts w:ascii="Arial" w:hAnsi="Arial" w:cs="Arial"/>
          <w:sz w:val="22"/>
        </w:rPr>
        <w:t>Trained</w:t>
      </w:r>
      <w:r w:rsidR="00C33637" w:rsidRPr="00DA0452">
        <w:rPr>
          <w:rFonts w:ascii="Arial" w:hAnsi="Arial" w:cs="Arial"/>
          <w:sz w:val="22"/>
        </w:rPr>
        <w:t xml:space="preserve"> immunity (</w:t>
      </w:r>
      <w:r w:rsidR="00D94A91" w:rsidRPr="00DA0452">
        <w:rPr>
          <w:rFonts w:ascii="Arial" w:hAnsi="Arial" w:cs="Arial"/>
          <w:sz w:val="22"/>
        </w:rPr>
        <w:t>TI</w:t>
      </w:r>
      <w:r w:rsidR="00C33637" w:rsidRPr="00DA0452">
        <w:rPr>
          <w:rFonts w:ascii="Arial" w:hAnsi="Arial" w:cs="Arial"/>
          <w:sz w:val="22"/>
        </w:rPr>
        <w:t>)</w:t>
      </w:r>
      <w:r w:rsidR="00E64CAB" w:rsidRPr="00DA0452">
        <w:rPr>
          <w:rFonts w:ascii="Arial" w:hAnsi="Arial" w:cs="Arial"/>
          <w:sz w:val="22"/>
        </w:rPr>
        <w:t xml:space="preserve"> regulators are upregulated in </w:t>
      </w:r>
      <w:r w:rsidR="00014B8A" w:rsidRPr="00DA0452">
        <w:rPr>
          <w:rFonts w:ascii="Arial" w:hAnsi="Arial" w:cs="Arial"/>
          <w:sz w:val="22"/>
        </w:rPr>
        <w:t>IPC</w:t>
      </w:r>
      <w:r w:rsidR="00E64CAB" w:rsidRPr="00DA0452">
        <w:rPr>
          <w:rFonts w:ascii="Arial" w:hAnsi="Arial" w:cs="Arial"/>
          <w:sz w:val="22"/>
        </w:rPr>
        <w:t xml:space="preserve"> and </w:t>
      </w:r>
      <w:r w:rsidR="00014B8A" w:rsidRPr="00DA0452">
        <w:rPr>
          <w:rFonts w:ascii="Arial" w:hAnsi="Arial" w:cs="Arial"/>
          <w:sz w:val="22"/>
        </w:rPr>
        <w:t>IPO</w:t>
      </w:r>
      <w:r w:rsidR="00FE3DA0" w:rsidRPr="00DA0452">
        <w:rPr>
          <w:rFonts w:ascii="Arial" w:hAnsi="Arial" w:cs="Arial"/>
          <w:sz w:val="22"/>
        </w:rPr>
        <w:t>.</w:t>
      </w:r>
      <w:r w:rsidR="00E64CAB" w:rsidRPr="00DA0452">
        <w:rPr>
          <w:rFonts w:ascii="Arial" w:hAnsi="Arial" w:cs="Arial"/>
          <w:sz w:val="22"/>
        </w:rPr>
        <w:t xml:space="preserve"> </w:t>
      </w:r>
      <w:r w:rsidR="00FE3DA0" w:rsidRPr="00DA0452">
        <w:rPr>
          <w:rFonts w:ascii="Arial" w:hAnsi="Arial" w:cs="Arial"/>
          <w:color w:val="212121"/>
          <w:sz w:val="22"/>
          <w:shd w:val="clear" w:color="auto" w:fill="FFFFFF"/>
        </w:rPr>
        <w:t>Furthermore,</w:t>
      </w:r>
      <w:r w:rsidR="00FE3DA0" w:rsidRPr="00DA0452">
        <w:rPr>
          <w:rFonts w:ascii="Arial" w:hAnsi="Arial" w:cs="Arial"/>
          <w:sz w:val="22"/>
        </w:rPr>
        <w:t xml:space="preserve"> c</w:t>
      </w:r>
      <w:r w:rsidR="00E64CAB" w:rsidRPr="00DA0452">
        <w:rPr>
          <w:rFonts w:ascii="Arial" w:hAnsi="Arial" w:cs="Arial"/>
          <w:sz w:val="22"/>
        </w:rPr>
        <w:t>asp</w:t>
      </w:r>
      <w:r w:rsidR="0012711E" w:rsidRPr="00DA0452">
        <w:rPr>
          <w:rFonts w:ascii="Arial" w:hAnsi="Arial" w:cs="Arial"/>
          <w:sz w:val="22"/>
        </w:rPr>
        <w:t>ase</w:t>
      </w:r>
      <w:r w:rsidR="00484AC3" w:rsidRPr="00DA0452">
        <w:rPr>
          <w:rFonts w:ascii="Arial" w:hAnsi="Arial" w:cs="Arial"/>
          <w:sz w:val="22"/>
        </w:rPr>
        <w:t xml:space="preserve"> </w:t>
      </w:r>
      <w:r w:rsidR="00E64CAB" w:rsidRPr="00DA0452">
        <w:rPr>
          <w:rFonts w:ascii="Arial" w:hAnsi="Arial" w:cs="Arial"/>
          <w:sz w:val="22"/>
        </w:rPr>
        <w:t>1 is activat</w:t>
      </w:r>
      <w:r w:rsidR="001729C0" w:rsidRPr="00DA0452">
        <w:rPr>
          <w:rFonts w:ascii="Arial" w:hAnsi="Arial" w:cs="Arial"/>
          <w:sz w:val="22"/>
        </w:rPr>
        <w:t>ed during l</w:t>
      </w:r>
      <w:r w:rsidR="00DF7202" w:rsidRPr="00DA0452">
        <w:rPr>
          <w:rFonts w:ascii="Arial" w:hAnsi="Arial" w:cs="Arial"/>
          <w:sz w:val="22"/>
        </w:rPr>
        <w:t>i</w:t>
      </w:r>
      <w:r w:rsidR="00621E6D">
        <w:rPr>
          <w:rFonts w:ascii="Arial" w:hAnsi="Arial" w:cs="Arial"/>
          <w:sz w:val="22"/>
        </w:rPr>
        <w:t>ver IRI, and</w:t>
      </w:r>
      <w:r w:rsidR="00FE3DA0" w:rsidRPr="00DA0452">
        <w:rPr>
          <w:rFonts w:ascii="Arial" w:hAnsi="Arial" w:cs="Arial"/>
          <w:sz w:val="22"/>
        </w:rPr>
        <w:t xml:space="preserve"> </w:t>
      </w:r>
      <w:r w:rsidR="00DF7202" w:rsidRPr="00DA0452">
        <w:rPr>
          <w:rFonts w:ascii="Arial" w:hAnsi="Arial" w:cs="Arial"/>
          <w:sz w:val="22"/>
        </w:rPr>
        <w:t>Casp</w:t>
      </w:r>
      <w:r w:rsidR="00E64CAB" w:rsidRPr="00DA0452">
        <w:rPr>
          <w:rFonts w:ascii="Arial" w:hAnsi="Arial" w:cs="Arial"/>
          <w:sz w:val="22"/>
        </w:rPr>
        <w:t xml:space="preserve"> </w:t>
      </w:r>
      <w:r w:rsidR="001729C0" w:rsidRPr="00DA0452">
        <w:rPr>
          <w:rFonts w:ascii="Arial" w:hAnsi="Arial" w:cs="Arial"/>
          <w:sz w:val="22"/>
        </w:rPr>
        <w:t>DKO</w:t>
      </w:r>
      <w:r w:rsidR="00E64CAB" w:rsidRPr="00DA0452">
        <w:rPr>
          <w:rFonts w:ascii="Arial" w:hAnsi="Arial" w:cs="Arial"/>
          <w:sz w:val="22"/>
        </w:rPr>
        <w:t xml:space="preserve"> atten</w:t>
      </w:r>
      <w:r w:rsidR="009218C0" w:rsidRPr="00DA0452">
        <w:rPr>
          <w:rFonts w:ascii="Arial" w:hAnsi="Arial" w:cs="Arial"/>
          <w:sz w:val="22"/>
        </w:rPr>
        <w:t xml:space="preserve">uates liver IRI. </w:t>
      </w:r>
      <w:r w:rsidR="00DF7202" w:rsidRPr="00DA0452">
        <w:rPr>
          <w:rFonts w:ascii="Arial" w:hAnsi="Arial" w:cs="Arial"/>
          <w:sz w:val="22"/>
        </w:rPr>
        <w:t>Casp</w:t>
      </w:r>
      <w:r w:rsidR="006D54CF" w:rsidRPr="00DA0452">
        <w:rPr>
          <w:rFonts w:ascii="Arial" w:hAnsi="Arial" w:cs="Arial"/>
          <w:sz w:val="22"/>
        </w:rPr>
        <w:t xml:space="preserve"> </w:t>
      </w:r>
      <w:r w:rsidR="001729C0" w:rsidRPr="00DA0452">
        <w:rPr>
          <w:rFonts w:ascii="Arial" w:hAnsi="Arial" w:cs="Arial"/>
          <w:sz w:val="22"/>
        </w:rPr>
        <w:t xml:space="preserve">DKO </w:t>
      </w:r>
      <w:r w:rsidR="00E64CAB" w:rsidRPr="00DA0452">
        <w:rPr>
          <w:rFonts w:ascii="Arial" w:hAnsi="Arial" w:cs="Arial"/>
          <w:sz w:val="22"/>
        </w:rPr>
        <w:t>maintained normal liver via decreased DNA damage</w:t>
      </w:r>
      <w:r w:rsidR="006D54CF" w:rsidRPr="00DA0452">
        <w:rPr>
          <w:rFonts w:ascii="Arial" w:hAnsi="Arial" w:cs="Arial"/>
          <w:sz w:val="22"/>
        </w:rPr>
        <w:t>. Finally, the decreased TUNEL assay-detected DNA damage</w:t>
      </w:r>
      <w:r w:rsidR="009218C0" w:rsidRPr="00DA0452">
        <w:rPr>
          <w:rFonts w:ascii="Arial" w:hAnsi="Arial" w:cs="Arial"/>
          <w:sz w:val="22"/>
        </w:rPr>
        <w:t xml:space="preserve"> is the </w:t>
      </w:r>
      <w:r w:rsidR="00E64CAB" w:rsidRPr="00DA0452">
        <w:rPr>
          <w:rFonts w:ascii="Arial" w:hAnsi="Arial" w:cs="Arial"/>
          <w:sz w:val="22"/>
        </w:rPr>
        <w:t>underlying histopathol</w:t>
      </w:r>
      <w:r w:rsidR="007D3511" w:rsidRPr="00DA0452">
        <w:rPr>
          <w:rFonts w:ascii="Arial" w:hAnsi="Arial" w:cs="Arial"/>
          <w:sz w:val="22"/>
        </w:rPr>
        <w:t xml:space="preserve">ogical and molecular mechanisms </w:t>
      </w:r>
      <w:r w:rsidR="0092247F" w:rsidRPr="00DA0452">
        <w:rPr>
          <w:rFonts w:ascii="Arial" w:hAnsi="Arial" w:cs="Arial"/>
          <w:sz w:val="22"/>
        </w:rPr>
        <w:t xml:space="preserve">of </w:t>
      </w:r>
      <w:r w:rsidR="00E64CAB" w:rsidRPr="00DA0452">
        <w:rPr>
          <w:rFonts w:ascii="Arial" w:hAnsi="Arial" w:cs="Arial"/>
          <w:sz w:val="22"/>
        </w:rPr>
        <w:t>attenuated liver pyroptosis and IRI.</w:t>
      </w:r>
      <w:r w:rsidR="001729C0" w:rsidRPr="00DA0452">
        <w:rPr>
          <w:rFonts w:ascii="Arial" w:hAnsi="Arial" w:cs="Arial"/>
          <w:sz w:val="22"/>
        </w:rPr>
        <w:t xml:space="preserve"> </w:t>
      </w:r>
      <w:r w:rsidR="00B27879" w:rsidRPr="00DA0452">
        <w:rPr>
          <w:rFonts w:ascii="Arial" w:hAnsi="Arial" w:cs="Arial"/>
          <w:sz w:val="22"/>
        </w:rPr>
        <w:t>In summary</w:t>
      </w:r>
      <w:r w:rsidR="00014B8A" w:rsidRPr="00DA0452">
        <w:rPr>
          <w:rFonts w:ascii="Arial" w:hAnsi="Arial" w:cs="Arial"/>
          <w:sz w:val="22"/>
        </w:rPr>
        <w:t>, liver</w:t>
      </w:r>
      <w:r w:rsidR="0055232B" w:rsidRPr="00DA0452">
        <w:rPr>
          <w:rFonts w:ascii="Arial" w:hAnsi="Arial" w:cs="Arial"/>
          <w:sz w:val="22"/>
        </w:rPr>
        <w:t xml:space="preserve"> </w:t>
      </w:r>
      <w:r w:rsidR="009218C0" w:rsidRPr="00DA0452">
        <w:rPr>
          <w:rFonts w:ascii="Arial" w:hAnsi="Arial" w:cs="Arial"/>
          <w:sz w:val="22"/>
        </w:rPr>
        <w:t xml:space="preserve">IRI </w:t>
      </w:r>
      <w:r w:rsidR="0092247F" w:rsidRPr="00DA0452">
        <w:rPr>
          <w:rFonts w:ascii="Arial" w:hAnsi="Arial" w:cs="Arial"/>
          <w:sz w:val="22"/>
        </w:rPr>
        <w:t>induces the</w:t>
      </w:r>
      <w:r w:rsidR="009218C0" w:rsidRPr="00DA0452">
        <w:rPr>
          <w:rFonts w:ascii="Arial" w:hAnsi="Arial" w:cs="Arial"/>
          <w:sz w:val="22"/>
        </w:rPr>
        <w:t xml:space="preserve"> upregulation of canonical and non-canonical </w:t>
      </w:r>
      <w:r w:rsidR="005A2858" w:rsidRPr="00DA0452">
        <w:rPr>
          <w:rFonts w:ascii="Arial" w:hAnsi="Arial" w:cs="Arial"/>
          <w:sz w:val="22"/>
        </w:rPr>
        <w:t>inflammasome</w:t>
      </w:r>
      <w:r w:rsidR="009218C0" w:rsidRPr="00DA0452">
        <w:rPr>
          <w:rFonts w:ascii="Arial" w:hAnsi="Arial" w:cs="Arial"/>
          <w:sz w:val="22"/>
        </w:rPr>
        <w:t xml:space="preserve">s and </w:t>
      </w:r>
      <w:r w:rsidR="00D94A91" w:rsidRPr="00DA0452">
        <w:rPr>
          <w:rFonts w:ascii="Arial" w:hAnsi="Arial" w:cs="Arial"/>
          <w:sz w:val="22"/>
        </w:rPr>
        <w:t>TI</w:t>
      </w:r>
      <w:r w:rsidR="009218C0" w:rsidRPr="00DA0452">
        <w:rPr>
          <w:rFonts w:ascii="Arial" w:hAnsi="Arial" w:cs="Arial"/>
          <w:sz w:val="22"/>
        </w:rPr>
        <w:t xml:space="preserve"> enzyme pathways</w:t>
      </w:r>
      <w:r w:rsidR="0055232B" w:rsidRPr="00DA0452">
        <w:rPr>
          <w:rFonts w:ascii="Arial" w:hAnsi="Arial" w:cs="Arial"/>
          <w:sz w:val="22"/>
        </w:rPr>
        <w:t xml:space="preserve">. </w:t>
      </w:r>
      <w:r w:rsidR="00EE6F68" w:rsidRPr="00DA0452">
        <w:rPr>
          <w:rFonts w:ascii="Arial" w:hAnsi="Arial" w:cs="Arial"/>
          <w:sz w:val="22"/>
        </w:rPr>
        <w:t>Casp</w:t>
      </w:r>
      <w:r w:rsidR="006D54CF" w:rsidRPr="00DA0452">
        <w:rPr>
          <w:rFonts w:ascii="Arial" w:hAnsi="Arial" w:cs="Arial"/>
          <w:sz w:val="22"/>
        </w:rPr>
        <w:t xml:space="preserve"> </w:t>
      </w:r>
      <w:r w:rsidR="0012711E" w:rsidRPr="00DA0452">
        <w:rPr>
          <w:rFonts w:ascii="Arial" w:hAnsi="Arial" w:cs="Arial"/>
          <w:sz w:val="22"/>
        </w:rPr>
        <w:t>DKO</w:t>
      </w:r>
      <w:r w:rsidR="0020547D" w:rsidRPr="00DA0452">
        <w:rPr>
          <w:rFonts w:ascii="Arial" w:hAnsi="Arial" w:cs="Arial"/>
          <w:sz w:val="22"/>
        </w:rPr>
        <w:t xml:space="preserve"> attenuate</w:t>
      </w:r>
      <w:r w:rsidR="00517B47" w:rsidRPr="00DA0452">
        <w:rPr>
          <w:rFonts w:ascii="Arial" w:hAnsi="Arial" w:cs="Arial"/>
          <w:sz w:val="22"/>
        </w:rPr>
        <w:t xml:space="preserve"> liver IR</w:t>
      </w:r>
      <w:r w:rsidR="003D4D3C" w:rsidRPr="00DA0452">
        <w:rPr>
          <w:rFonts w:ascii="Arial" w:hAnsi="Arial" w:cs="Arial"/>
          <w:sz w:val="22"/>
        </w:rPr>
        <w:t>I</w:t>
      </w:r>
      <w:r w:rsidR="00517B47" w:rsidRPr="00DA0452">
        <w:rPr>
          <w:rFonts w:ascii="Arial" w:hAnsi="Arial" w:cs="Arial"/>
          <w:sz w:val="22"/>
        </w:rPr>
        <w:t xml:space="preserve">. </w:t>
      </w:r>
      <w:r w:rsidR="003D4D3C" w:rsidRPr="00DA0452">
        <w:rPr>
          <w:rFonts w:ascii="Arial" w:hAnsi="Arial" w:cs="Arial"/>
          <w:sz w:val="22"/>
        </w:rPr>
        <w:t>D</w:t>
      </w:r>
      <w:r w:rsidR="00A53502" w:rsidRPr="00DA0452">
        <w:rPr>
          <w:rFonts w:ascii="Arial" w:hAnsi="Arial" w:cs="Arial"/>
          <w:sz w:val="22"/>
        </w:rPr>
        <w:t xml:space="preserve">evelopment of novel therapeutics targeting </w:t>
      </w:r>
      <w:r w:rsidR="00D2432E" w:rsidRPr="00DA0452">
        <w:rPr>
          <w:rFonts w:ascii="Arial" w:hAnsi="Arial" w:cs="Arial"/>
          <w:sz w:val="22"/>
        </w:rPr>
        <w:t>c</w:t>
      </w:r>
      <w:r w:rsidR="00E10BB0" w:rsidRPr="00DA0452">
        <w:rPr>
          <w:rFonts w:ascii="Arial" w:hAnsi="Arial" w:cs="Arial"/>
          <w:sz w:val="22"/>
        </w:rPr>
        <w:t>aspa</w:t>
      </w:r>
      <w:r w:rsidR="00484AC3" w:rsidRPr="00DA0452">
        <w:rPr>
          <w:rFonts w:ascii="Arial" w:hAnsi="Arial" w:cs="Arial"/>
          <w:sz w:val="22"/>
        </w:rPr>
        <w:t xml:space="preserve">se </w:t>
      </w:r>
      <w:r w:rsidR="00A53502" w:rsidRPr="00DA0452">
        <w:rPr>
          <w:rFonts w:ascii="Arial" w:hAnsi="Arial" w:cs="Arial"/>
          <w:sz w:val="22"/>
        </w:rPr>
        <w:t>1</w:t>
      </w:r>
      <w:r w:rsidR="00D94A91" w:rsidRPr="00DA0452">
        <w:rPr>
          <w:rFonts w:ascii="Arial" w:hAnsi="Arial" w:cs="Arial"/>
          <w:sz w:val="22"/>
        </w:rPr>
        <w:t>/</w:t>
      </w:r>
      <w:r w:rsidR="00DF7202" w:rsidRPr="00DA0452">
        <w:rPr>
          <w:rFonts w:ascii="Arial" w:hAnsi="Arial" w:cs="Arial"/>
          <w:sz w:val="22"/>
        </w:rPr>
        <w:t>ca</w:t>
      </w:r>
      <w:r w:rsidR="00484AC3" w:rsidRPr="00DA0452">
        <w:rPr>
          <w:rFonts w:ascii="Arial" w:hAnsi="Arial" w:cs="Arial"/>
          <w:sz w:val="22"/>
        </w:rPr>
        <w:t xml:space="preserve">spase </w:t>
      </w:r>
      <w:r w:rsidR="0055232B" w:rsidRPr="00DA0452">
        <w:rPr>
          <w:rFonts w:ascii="Arial" w:hAnsi="Arial" w:cs="Arial"/>
          <w:sz w:val="22"/>
        </w:rPr>
        <w:t xml:space="preserve">11 and </w:t>
      </w:r>
      <w:r w:rsidR="0016309B" w:rsidRPr="00DA0452">
        <w:rPr>
          <w:rFonts w:ascii="Arial" w:hAnsi="Arial" w:cs="Arial"/>
          <w:sz w:val="22"/>
        </w:rPr>
        <w:t>TI</w:t>
      </w:r>
      <w:r w:rsidR="00A53502" w:rsidRPr="00DA0452">
        <w:rPr>
          <w:rFonts w:ascii="Arial" w:hAnsi="Arial" w:cs="Arial"/>
          <w:sz w:val="22"/>
        </w:rPr>
        <w:t xml:space="preserve"> </w:t>
      </w:r>
      <w:r w:rsidR="00BD18ED" w:rsidRPr="00DA0452">
        <w:rPr>
          <w:rFonts w:ascii="Arial" w:hAnsi="Arial" w:cs="Arial"/>
          <w:sz w:val="22"/>
        </w:rPr>
        <w:t xml:space="preserve">may help </w:t>
      </w:r>
      <w:r w:rsidR="00A53502" w:rsidRPr="00DA0452">
        <w:rPr>
          <w:rFonts w:ascii="Arial" w:hAnsi="Arial" w:cs="Arial"/>
          <w:sz w:val="22"/>
        </w:rPr>
        <w:t>mitiga</w:t>
      </w:r>
      <w:r w:rsidR="0016309B" w:rsidRPr="00DA0452">
        <w:rPr>
          <w:rFonts w:ascii="Arial" w:hAnsi="Arial" w:cs="Arial"/>
          <w:sz w:val="22"/>
        </w:rPr>
        <w:t>te injury secondary to IRI</w:t>
      </w:r>
      <w:r w:rsidR="00A53502" w:rsidRPr="00DA0452">
        <w:rPr>
          <w:rFonts w:ascii="Arial" w:hAnsi="Arial" w:cs="Arial"/>
          <w:sz w:val="22"/>
        </w:rPr>
        <w:t xml:space="preserve">. </w:t>
      </w:r>
      <w:r w:rsidR="00AB4F0C" w:rsidRPr="00DA0452">
        <w:rPr>
          <w:rFonts w:ascii="Arial" w:hAnsi="Arial" w:cs="Arial"/>
          <w:sz w:val="22"/>
        </w:rPr>
        <w:t xml:space="preserve">Our findings have provided novel insights on </w:t>
      </w:r>
      <w:r w:rsidR="005C5D3A" w:rsidRPr="00DA0452">
        <w:rPr>
          <w:rFonts w:ascii="Arial" w:hAnsi="Arial" w:cs="Arial"/>
          <w:sz w:val="22"/>
        </w:rPr>
        <w:t xml:space="preserve">the </w:t>
      </w:r>
      <w:r w:rsidR="00AB4F0C" w:rsidRPr="00DA0452">
        <w:rPr>
          <w:rFonts w:ascii="Arial" w:hAnsi="Arial" w:cs="Arial"/>
          <w:sz w:val="22"/>
        </w:rPr>
        <w:t>r</w:t>
      </w:r>
      <w:r w:rsidR="00DF7202" w:rsidRPr="00DA0452">
        <w:rPr>
          <w:rFonts w:ascii="Arial" w:hAnsi="Arial" w:cs="Arial"/>
          <w:sz w:val="22"/>
        </w:rPr>
        <w:t>oles of caspase</w:t>
      </w:r>
      <w:r w:rsidR="00484AC3" w:rsidRPr="00DA0452">
        <w:rPr>
          <w:rFonts w:ascii="Arial" w:hAnsi="Arial" w:cs="Arial"/>
          <w:sz w:val="22"/>
        </w:rPr>
        <w:t xml:space="preserve"> </w:t>
      </w:r>
      <w:r w:rsidR="00AB4F0C" w:rsidRPr="00DA0452">
        <w:rPr>
          <w:rFonts w:ascii="Arial" w:hAnsi="Arial" w:cs="Arial"/>
          <w:sz w:val="22"/>
        </w:rPr>
        <w:t>1</w:t>
      </w:r>
      <w:r w:rsidR="007D3511" w:rsidRPr="00DA0452">
        <w:rPr>
          <w:rFonts w:ascii="Arial" w:hAnsi="Arial" w:cs="Arial"/>
          <w:sz w:val="22"/>
        </w:rPr>
        <w:t>,</w:t>
      </w:r>
      <w:r w:rsidR="00484AC3" w:rsidRPr="00DA0452">
        <w:rPr>
          <w:rFonts w:ascii="Arial" w:hAnsi="Arial" w:cs="Arial"/>
          <w:sz w:val="22"/>
        </w:rPr>
        <w:t xml:space="preserve"> caspase </w:t>
      </w:r>
      <w:r w:rsidR="0055232B" w:rsidRPr="00DA0452">
        <w:rPr>
          <w:rFonts w:ascii="Arial" w:hAnsi="Arial" w:cs="Arial"/>
          <w:sz w:val="22"/>
        </w:rPr>
        <w:t>11</w:t>
      </w:r>
      <w:r w:rsidR="007D3511" w:rsidRPr="00DA0452">
        <w:rPr>
          <w:rFonts w:ascii="Arial" w:hAnsi="Arial" w:cs="Arial"/>
          <w:sz w:val="22"/>
        </w:rPr>
        <w:t xml:space="preserve">, and </w:t>
      </w:r>
      <w:r w:rsidR="00AB4F0C" w:rsidRPr="00DA0452">
        <w:rPr>
          <w:rFonts w:ascii="Arial" w:hAnsi="Arial" w:cs="Arial"/>
          <w:sz w:val="22"/>
        </w:rPr>
        <w:t>inflammasome in sensing IRI derived DAMPs</w:t>
      </w:r>
      <w:r w:rsidR="0055232B" w:rsidRPr="00DA0452">
        <w:rPr>
          <w:rFonts w:ascii="Arial" w:hAnsi="Arial" w:cs="Arial"/>
          <w:sz w:val="22"/>
        </w:rPr>
        <w:t xml:space="preserve"> and </w:t>
      </w:r>
      <w:r w:rsidR="00D94A91" w:rsidRPr="00DA0452">
        <w:rPr>
          <w:rFonts w:ascii="Arial" w:hAnsi="Arial" w:cs="Arial"/>
          <w:sz w:val="22"/>
        </w:rPr>
        <w:t>TI</w:t>
      </w:r>
      <w:r w:rsidR="00AB4F0C" w:rsidRPr="00DA0452">
        <w:rPr>
          <w:rFonts w:ascii="Arial" w:hAnsi="Arial" w:cs="Arial"/>
          <w:sz w:val="22"/>
        </w:rPr>
        <w:t>-</w:t>
      </w:r>
      <w:r w:rsidR="0055232B" w:rsidRPr="00DA0452">
        <w:rPr>
          <w:rFonts w:ascii="Arial" w:hAnsi="Arial" w:cs="Arial"/>
          <w:sz w:val="22"/>
        </w:rPr>
        <w:t>promoted</w:t>
      </w:r>
      <w:r w:rsidR="00AB4F0C" w:rsidRPr="00DA0452">
        <w:rPr>
          <w:rFonts w:ascii="Arial" w:hAnsi="Arial" w:cs="Arial"/>
          <w:sz w:val="22"/>
        </w:rPr>
        <w:t xml:space="preserve"> IRI-induced liver injury.</w:t>
      </w:r>
    </w:p>
    <w:p w14:paraId="02A4BF13" w14:textId="7B9901F7" w:rsidR="00B14CCF" w:rsidRPr="00DA0452" w:rsidRDefault="00CA34F7" w:rsidP="007E42C5">
      <w:pPr>
        <w:pStyle w:val="MDPI18keywords"/>
        <w:spacing w:line="360" w:lineRule="auto"/>
        <w:ind w:left="0"/>
        <w:rPr>
          <w:rFonts w:ascii="Arial" w:hAnsi="Arial" w:cs="Arial"/>
          <w:sz w:val="22"/>
        </w:rPr>
      </w:pPr>
      <w:r w:rsidRPr="00DA0452">
        <w:rPr>
          <w:rFonts w:ascii="Arial" w:hAnsi="Arial" w:cs="Arial"/>
          <w:b/>
          <w:sz w:val="22"/>
        </w:rPr>
        <w:t>Keywords:</w:t>
      </w:r>
      <w:r w:rsidR="00B14CCF" w:rsidRPr="00DA0452">
        <w:rPr>
          <w:rFonts w:ascii="Arial" w:hAnsi="Arial" w:cs="Arial"/>
          <w:b/>
          <w:sz w:val="22"/>
        </w:rPr>
        <w:t xml:space="preserve"> </w:t>
      </w:r>
      <w:r w:rsidR="00B14CCF" w:rsidRPr="00DA0452">
        <w:rPr>
          <w:rFonts w:ascii="Arial" w:hAnsi="Arial" w:cs="Arial"/>
          <w:sz w:val="22"/>
        </w:rPr>
        <w:t>Ischemia re</w:t>
      </w:r>
      <w:r w:rsidR="00484AC3" w:rsidRPr="00DA0452">
        <w:rPr>
          <w:rFonts w:ascii="Arial" w:hAnsi="Arial" w:cs="Arial"/>
          <w:sz w:val="22"/>
        </w:rPr>
        <w:t xml:space="preserve">perfusion injury; Caspase 1; Caspase </w:t>
      </w:r>
      <w:r w:rsidR="00B14CCF" w:rsidRPr="00DA0452">
        <w:rPr>
          <w:rFonts w:ascii="Arial" w:hAnsi="Arial" w:cs="Arial"/>
          <w:sz w:val="22"/>
        </w:rPr>
        <w:t>11; Inflammasomes; Trained immunity</w:t>
      </w:r>
    </w:p>
    <w:p w14:paraId="4570ED57" w14:textId="342BB260" w:rsidR="002D2C59" w:rsidRDefault="002D2C59" w:rsidP="007E42C5">
      <w:pPr>
        <w:pStyle w:val="MDPI21heading1"/>
        <w:spacing w:line="360" w:lineRule="auto"/>
        <w:rPr>
          <w:rFonts w:ascii="Arial" w:hAnsi="Arial" w:cs="Arial"/>
          <w:sz w:val="22"/>
        </w:rPr>
      </w:pPr>
    </w:p>
    <w:p w14:paraId="0B66ED16" w14:textId="77777777" w:rsidR="002D2C59" w:rsidRDefault="002D2C59" w:rsidP="007E42C5">
      <w:pPr>
        <w:pStyle w:val="MDPI21heading1"/>
        <w:spacing w:line="360" w:lineRule="auto"/>
        <w:rPr>
          <w:rFonts w:ascii="Arial" w:hAnsi="Arial" w:cs="Arial"/>
          <w:sz w:val="22"/>
        </w:rPr>
      </w:pPr>
    </w:p>
    <w:p w14:paraId="05305831" w14:textId="77777777" w:rsidR="002D2C59" w:rsidRDefault="002D2C59" w:rsidP="007E42C5">
      <w:pPr>
        <w:pStyle w:val="MDPI21heading1"/>
        <w:spacing w:line="360" w:lineRule="auto"/>
        <w:rPr>
          <w:rFonts w:ascii="Arial" w:hAnsi="Arial" w:cs="Arial"/>
          <w:sz w:val="22"/>
        </w:rPr>
      </w:pPr>
    </w:p>
    <w:p w14:paraId="54E36400" w14:textId="77777777" w:rsidR="002D2C59" w:rsidRDefault="002D2C59" w:rsidP="007E42C5">
      <w:pPr>
        <w:pStyle w:val="MDPI21heading1"/>
        <w:spacing w:line="360" w:lineRule="auto"/>
        <w:rPr>
          <w:rFonts w:ascii="Arial" w:hAnsi="Arial" w:cs="Arial"/>
          <w:sz w:val="22"/>
        </w:rPr>
      </w:pPr>
    </w:p>
    <w:p w14:paraId="7D84BF14" w14:textId="77777777" w:rsidR="002D2C59" w:rsidRDefault="002D2C59" w:rsidP="007E42C5">
      <w:pPr>
        <w:pStyle w:val="MDPI21heading1"/>
        <w:spacing w:line="360" w:lineRule="auto"/>
        <w:rPr>
          <w:rFonts w:ascii="Arial" w:hAnsi="Arial" w:cs="Arial"/>
          <w:sz w:val="22"/>
        </w:rPr>
      </w:pPr>
    </w:p>
    <w:p w14:paraId="60F990D6" w14:textId="77777777" w:rsidR="002D2C59" w:rsidRDefault="002D2C59" w:rsidP="007E42C5">
      <w:pPr>
        <w:pStyle w:val="MDPI21heading1"/>
        <w:spacing w:line="360" w:lineRule="auto"/>
        <w:rPr>
          <w:rFonts w:ascii="Arial" w:hAnsi="Arial" w:cs="Arial"/>
          <w:sz w:val="22"/>
        </w:rPr>
      </w:pPr>
    </w:p>
    <w:p w14:paraId="7B58D51D" w14:textId="77777777" w:rsidR="002D2C59" w:rsidRDefault="002D2C59" w:rsidP="007E42C5">
      <w:pPr>
        <w:pStyle w:val="MDPI21heading1"/>
        <w:spacing w:line="360" w:lineRule="auto"/>
        <w:rPr>
          <w:rFonts w:ascii="Arial" w:hAnsi="Arial" w:cs="Arial"/>
          <w:sz w:val="22"/>
        </w:rPr>
      </w:pPr>
    </w:p>
    <w:p w14:paraId="5AA08F56" w14:textId="77777777" w:rsidR="002D2C59" w:rsidRDefault="002D2C59" w:rsidP="007E42C5">
      <w:pPr>
        <w:pStyle w:val="MDPI21heading1"/>
        <w:spacing w:line="360" w:lineRule="auto"/>
        <w:rPr>
          <w:rFonts w:ascii="Arial" w:hAnsi="Arial" w:cs="Arial"/>
          <w:sz w:val="22"/>
        </w:rPr>
      </w:pPr>
    </w:p>
    <w:p w14:paraId="2B0365CF" w14:textId="77777777" w:rsidR="002D2C59" w:rsidRDefault="002D2C59" w:rsidP="007E42C5">
      <w:pPr>
        <w:pStyle w:val="MDPI21heading1"/>
        <w:spacing w:line="360" w:lineRule="auto"/>
        <w:rPr>
          <w:rFonts w:ascii="Arial" w:hAnsi="Arial" w:cs="Arial"/>
          <w:sz w:val="22"/>
        </w:rPr>
      </w:pPr>
    </w:p>
    <w:p w14:paraId="1A883888" w14:textId="77777777" w:rsidR="002D2C59" w:rsidRDefault="002D2C59" w:rsidP="007E42C5">
      <w:pPr>
        <w:pStyle w:val="MDPI21heading1"/>
        <w:spacing w:line="360" w:lineRule="auto"/>
        <w:rPr>
          <w:rFonts w:ascii="Arial" w:hAnsi="Arial" w:cs="Arial"/>
          <w:sz w:val="22"/>
        </w:rPr>
      </w:pPr>
    </w:p>
    <w:p w14:paraId="0CA51538" w14:textId="77777777" w:rsidR="002D2C59" w:rsidRDefault="002D2C59" w:rsidP="007E42C5">
      <w:pPr>
        <w:pStyle w:val="MDPI21heading1"/>
        <w:spacing w:line="360" w:lineRule="auto"/>
        <w:rPr>
          <w:rFonts w:ascii="Arial" w:hAnsi="Arial" w:cs="Arial"/>
          <w:sz w:val="22"/>
        </w:rPr>
      </w:pPr>
    </w:p>
    <w:p w14:paraId="7F624145" w14:textId="76ED6769" w:rsidR="001A0EA6" w:rsidRPr="00DA0452" w:rsidRDefault="00CA34F7" w:rsidP="007E42C5">
      <w:pPr>
        <w:pStyle w:val="MDPI21heading1"/>
        <w:spacing w:line="360" w:lineRule="auto"/>
        <w:rPr>
          <w:rFonts w:ascii="Arial" w:hAnsi="Arial" w:cs="Arial"/>
          <w:sz w:val="22"/>
        </w:rPr>
      </w:pPr>
      <w:r w:rsidRPr="00DA0452">
        <w:rPr>
          <w:rFonts w:ascii="Arial" w:hAnsi="Arial" w:cs="Arial"/>
          <w:sz w:val="22"/>
        </w:rPr>
        <w:lastRenderedPageBreak/>
        <w:t xml:space="preserve">1. </w:t>
      </w:r>
      <w:r w:rsidR="002808EF" w:rsidRPr="00DA0452">
        <w:rPr>
          <w:rFonts w:ascii="Arial" w:hAnsi="Arial" w:cs="Arial"/>
          <w:sz w:val="22"/>
        </w:rPr>
        <w:t>Introduction</w:t>
      </w:r>
    </w:p>
    <w:p w14:paraId="16F279EE" w14:textId="78F3C275" w:rsidR="00685EAF" w:rsidRPr="00DA0452" w:rsidRDefault="002808EF" w:rsidP="007E42C5">
      <w:pPr>
        <w:pStyle w:val="MDPI31text"/>
        <w:spacing w:line="360" w:lineRule="auto"/>
        <w:rPr>
          <w:rFonts w:ascii="Arial" w:hAnsi="Arial" w:cs="Arial"/>
          <w:sz w:val="22"/>
        </w:rPr>
      </w:pPr>
      <w:r w:rsidRPr="00DA0452">
        <w:rPr>
          <w:rFonts w:ascii="Arial" w:hAnsi="Arial" w:cs="Arial"/>
          <w:sz w:val="22"/>
        </w:rPr>
        <w:t>Ischemia reperfusion injury (IRI) is an unavoidable consequence</w:t>
      </w:r>
      <w:r w:rsidR="009912F2" w:rsidRPr="00DA0452">
        <w:rPr>
          <w:rFonts w:ascii="Arial" w:hAnsi="Arial" w:cs="Arial"/>
          <w:sz w:val="22"/>
        </w:rPr>
        <w:t xml:space="preserve"> during </w:t>
      </w:r>
      <w:r w:rsidR="0019661F" w:rsidRPr="00DA0452">
        <w:rPr>
          <w:rFonts w:ascii="Arial" w:hAnsi="Arial" w:cs="Arial"/>
          <w:sz w:val="22"/>
        </w:rPr>
        <w:t xml:space="preserve">organ </w:t>
      </w:r>
      <w:r w:rsidR="002317DE" w:rsidRPr="00DA0452">
        <w:rPr>
          <w:rFonts w:ascii="Arial" w:hAnsi="Arial" w:cs="Arial"/>
          <w:sz w:val="22"/>
        </w:rPr>
        <w:t>transplantation,</w:t>
      </w:r>
      <w:r w:rsidR="009912F2" w:rsidRPr="00DA0452">
        <w:rPr>
          <w:rFonts w:ascii="Arial" w:hAnsi="Arial" w:cs="Arial"/>
          <w:sz w:val="22"/>
        </w:rPr>
        <w:t xml:space="preserve"> hemorrhagic shock</w:t>
      </w:r>
      <w:r w:rsidR="00513AAC" w:rsidRPr="00DA0452">
        <w:rPr>
          <w:rFonts w:ascii="Arial" w:hAnsi="Arial" w:cs="Arial"/>
          <w:sz w:val="22"/>
        </w:rPr>
        <w:fldChar w:fldCharType="begin"/>
      </w:r>
      <w:r w:rsidR="00B14CCF" w:rsidRPr="00DA0452">
        <w:rPr>
          <w:rFonts w:ascii="Arial" w:hAnsi="Arial" w:cs="Arial"/>
          <w:sz w:val="22"/>
        </w:rPr>
        <w:instrText xml:space="preserve"> ADDIN EN.CITE &lt;EndNote&gt;&lt;Cite&gt;&lt;Author&gt;Zhai&lt;/Author&gt;&lt;Year&gt;2011&lt;/Year&gt;&lt;RecNum&gt;14&lt;/RecNum&gt;&lt;DisplayText&gt;&lt;style face="superscript"&gt;1&lt;/style&gt;&lt;/DisplayText&gt;&lt;record&gt;&lt;rec-number&gt;14&lt;/rec-number&gt;&lt;foreign-keys&gt;&lt;key app="EN" db-id="wx9pttaaqr5twtew554ptzzmzx25vz5azfzx" timestamp="1599206048"&gt;14&lt;/key&gt;&lt;/foreign-keys&gt;&lt;ref-type name="Journal Article"&gt;17&lt;/ref-type&gt;&lt;contributors&gt;&lt;authors&gt;&lt;author&gt;Zhai, Y.&lt;/author&gt;&lt;author&gt;Busuttil, R. W.&lt;/author&gt;&lt;author&gt;Kupiec-Weglinski, J. W.&lt;/author&gt;&lt;/authors&gt;&lt;/contributors&gt;&lt;auth-address&gt;The Dumont-UCLA Transplantation Center, Division of Liver and Pancreas Transplantation, Department of Surgery, David Geffen School of Medicine at UCLA, Los Angeles, CA, USA.&lt;/auth-address&gt;&lt;titles&gt;&lt;title&gt;Liver ischemia and reperfusion injury: new insights into mechanisms of innate-adaptive immune-mediated tissue inflammation&lt;/title&gt;&lt;secondary-title&gt;Am J Transplant&lt;/secondary-title&gt;&lt;/titles&gt;&lt;periodical&gt;&lt;full-title&gt;Am J Transplant&lt;/full-title&gt;&lt;/periodical&gt;&lt;pages&gt;1563-9&lt;/pages&gt;&lt;volume&gt;11&lt;/volume&gt;&lt;number&gt;8&lt;/number&gt;&lt;edition&gt;2011/06/15&lt;/edition&gt;&lt;keywords&gt;&lt;keyword&gt;*Adaptive Immunity&lt;/keyword&gt;&lt;keyword&gt;Humans&lt;/keyword&gt;&lt;keyword&gt;Inflammation/*immunology&lt;/keyword&gt;&lt;keyword&gt;Interleukin-10/physiology&lt;/keyword&gt;&lt;keyword&gt;Liver/*blood supply&lt;/keyword&gt;&lt;keyword&gt;*Reperfusion Injury&lt;/keyword&gt;&lt;keyword&gt;Toll-Like Receptors/physiology&lt;/keyword&gt;&lt;/keywords&gt;&lt;dates&gt;&lt;year&gt;2011&lt;/year&gt;&lt;pub-dates&gt;&lt;date&gt;Aug&lt;/date&gt;&lt;/pub-dates&gt;&lt;/dates&gt;&lt;isbn&gt;1600-6143 (Electronic)&amp;#xD;1600-6135 (Linking)&lt;/isbn&gt;&lt;accession-num&gt;21668640&lt;/accession-num&gt;&lt;urls&gt;&lt;related-urls&gt;&lt;url&gt;https://www.ncbi.nlm.nih.gov/pubmed/21668640&lt;/url&gt;&lt;/related-urls&gt;&lt;/urls&gt;&lt;custom2&gt;PMC3658307&lt;/custom2&gt;&lt;electronic-resource-num&gt;10.1111/j.1600-6143.2011.03579.x&lt;/electronic-resource-num&gt;&lt;/record&gt;&lt;/Cite&gt;&lt;/EndNote&gt;</w:instrText>
      </w:r>
      <w:r w:rsidR="00513AAC" w:rsidRPr="00DA0452">
        <w:rPr>
          <w:rFonts w:ascii="Arial" w:hAnsi="Arial" w:cs="Arial"/>
          <w:sz w:val="22"/>
        </w:rPr>
        <w:fldChar w:fldCharType="separate"/>
      </w:r>
      <w:r w:rsidR="001A0EA6" w:rsidRPr="00DA0452">
        <w:rPr>
          <w:rFonts w:ascii="Arial" w:hAnsi="Arial" w:cs="Arial"/>
          <w:sz w:val="22"/>
          <w:vertAlign w:val="superscript"/>
        </w:rPr>
        <w:t>1</w:t>
      </w:r>
      <w:r w:rsidR="00513AAC" w:rsidRPr="00DA0452">
        <w:rPr>
          <w:rFonts w:ascii="Arial" w:hAnsi="Arial" w:cs="Arial"/>
          <w:sz w:val="22"/>
        </w:rPr>
        <w:fldChar w:fldCharType="end"/>
      </w:r>
      <w:r w:rsidR="00EC5FCA" w:rsidRPr="00DA0452">
        <w:rPr>
          <w:rFonts w:ascii="Arial" w:hAnsi="Arial" w:cs="Arial"/>
          <w:sz w:val="22"/>
        </w:rPr>
        <w:t>/cardiogenic shock</w:t>
      </w:r>
      <w:r w:rsidR="00EC5FCA" w:rsidRPr="00DA0452">
        <w:rPr>
          <w:rFonts w:ascii="Arial" w:hAnsi="Arial" w:cs="Arial"/>
          <w:sz w:val="22"/>
        </w:rPr>
        <w:fldChar w:fldCharType="begin"/>
      </w:r>
      <w:r w:rsidR="00B14CCF" w:rsidRPr="00DA0452">
        <w:rPr>
          <w:rFonts w:ascii="Arial" w:hAnsi="Arial" w:cs="Arial"/>
          <w:sz w:val="22"/>
        </w:rPr>
        <w:instrText xml:space="preserve"> ADDIN EN.CITE &lt;EndNote&gt;&lt;Cite&gt;&lt;Author&gt;Westaby&lt;/Author&gt;&lt;Year&gt;2011&lt;/Year&gt;&lt;RecNum&gt;15&lt;/RecNum&gt;&lt;DisplayText&gt;&lt;style face="superscript"&gt;2&lt;/style&gt;&lt;/DisplayText&gt;&lt;record&gt;&lt;rec-number&gt;15&lt;/rec-number&gt;&lt;foreign-keys&gt;&lt;key app="EN" db-id="wx9pttaaqr5twtew554ptzzmzx25vz5azfzx" timestamp="1599206048"&gt;15&lt;/key&gt;&lt;/foreign-keys&gt;&lt;ref-type name="Journal Article"&gt;17&lt;/ref-type&gt;&lt;contributors&gt;&lt;authors&gt;&lt;author&gt;Westaby, S.&lt;/author&gt;&lt;author&gt;Kharbanda, R.&lt;/author&gt;&lt;author&gt;Banning, A. P.&lt;/author&gt;&lt;/authors&gt;&lt;/contributors&gt;&lt;auth-address&gt;Departments of Cardiothoracic Surgery, John Radcliffe Hospital, Headley Way, Headington, Oxford OX3 9DU, UK. swestaby@ahf.org.uk&lt;/auth-address&gt;&lt;titles&gt;&lt;title&gt;Cardiogenic shock in ACS. Part 1: prediction, presentation and medical therapy&lt;/title&gt;&lt;secondary-title&gt;Nat Rev Cardiol&lt;/secondary-title&gt;&lt;/titles&gt;&lt;periodical&gt;&lt;full-title&gt;Nat Rev Cardiol&lt;/full-title&gt;&lt;/periodical&gt;&lt;pages&gt;158-71&lt;/pages&gt;&lt;volume&gt;9&lt;/volume&gt;&lt;number&gt;3&lt;/number&gt;&lt;edition&gt;2011/12/21&lt;/edition&gt;&lt;keywords&gt;&lt;keyword&gt;Acute Coronary Syndrome/diagnosis/*drug therapy/pathology&lt;/keyword&gt;&lt;keyword&gt;Humans&lt;/keyword&gt;&lt;keyword&gt;Hypothermia, Induced&lt;/keyword&gt;&lt;keyword&gt;Incidence&lt;/keyword&gt;&lt;keyword&gt;Inflammation Mediators/therapeutic use&lt;/keyword&gt;&lt;keyword&gt;Myocardial Ischemia/*complications/pathology&lt;/keyword&gt;&lt;keyword&gt;Risk Factors&lt;/keyword&gt;&lt;keyword&gt;Shock, Cardiogenic/diagnosis/*drug therapy/pathology&lt;/keyword&gt;&lt;keyword&gt;Ventricular Septal Rupture&lt;/keyword&gt;&lt;/keywords&gt;&lt;dates&gt;&lt;year&gt;2011&lt;/year&gt;&lt;pub-dates&gt;&lt;date&gt;Dec 20&lt;/date&gt;&lt;/pub-dates&gt;&lt;/dates&gt;&lt;isbn&gt;1759-5010 (Electronic)&amp;#xD;1759-5002 (Linking)&lt;/isbn&gt;&lt;accession-num&gt;22182955&lt;/accession-num&gt;&lt;urls&gt;&lt;related-urls&gt;&lt;url&gt;https://www.ncbi.nlm.nih.gov/pubmed/22182955&lt;/url&gt;&lt;/related-urls&gt;&lt;/urls&gt;&lt;electronic-resource-num&gt;10.1038/nrcardio.2011.194&lt;/electronic-resource-num&gt;&lt;/record&gt;&lt;/Cite&gt;&lt;/EndNote&gt;</w:instrText>
      </w:r>
      <w:r w:rsidR="00EC5FCA" w:rsidRPr="00DA0452">
        <w:rPr>
          <w:rFonts w:ascii="Arial" w:hAnsi="Arial" w:cs="Arial"/>
          <w:sz w:val="22"/>
        </w:rPr>
        <w:fldChar w:fldCharType="separate"/>
      </w:r>
      <w:r w:rsidR="00EC5FCA" w:rsidRPr="00DA0452">
        <w:rPr>
          <w:rFonts w:ascii="Arial" w:hAnsi="Arial" w:cs="Arial"/>
          <w:sz w:val="22"/>
          <w:vertAlign w:val="superscript"/>
        </w:rPr>
        <w:t>2</w:t>
      </w:r>
      <w:r w:rsidR="00EC5FCA" w:rsidRPr="00DA0452">
        <w:rPr>
          <w:rFonts w:ascii="Arial" w:hAnsi="Arial" w:cs="Arial"/>
          <w:sz w:val="22"/>
        </w:rPr>
        <w:fldChar w:fldCharType="end"/>
      </w:r>
      <w:r w:rsidR="0071290B" w:rsidRPr="00DA0452">
        <w:rPr>
          <w:rFonts w:ascii="Arial" w:hAnsi="Arial" w:cs="Arial"/>
          <w:sz w:val="22"/>
        </w:rPr>
        <w:t>, myocardial infarction</w:t>
      </w:r>
      <w:r w:rsidR="0071290B" w:rsidRPr="00DA0452">
        <w:rPr>
          <w:rFonts w:ascii="Arial" w:hAnsi="Arial" w:cs="Arial"/>
          <w:sz w:val="22"/>
        </w:rPr>
        <w:fldChar w:fldCharType="begin">
          <w:fldData xml:space="preserve">PEVuZE5vdGU+PENpdGU+PEF1dGhvcj5Ub2xkbzwvQXV0aG9yPjxZZWFyPjIwMTg8L1llYXI+PFJl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</w:fldData>
        </w:fldChar>
      </w:r>
      <w:r w:rsidR="00B14CCF" w:rsidRPr="00DA0452">
        <w:rPr>
          <w:rFonts w:ascii="Arial" w:hAnsi="Arial" w:cs="Arial"/>
          <w:sz w:val="22"/>
        </w:rPr>
        <w:instrText xml:space="preserve"> ADDIN EN.CITE </w:instrText>
      </w:r>
      <w:r w:rsidR="00B14CCF" w:rsidRPr="00DA0452">
        <w:rPr>
          <w:rFonts w:ascii="Arial" w:hAnsi="Arial" w:cs="Arial"/>
          <w:sz w:val="22"/>
        </w:rPr>
        <w:fldChar w:fldCharType="begin">
          <w:fldData xml:space="preserve">PEVuZE5vdGU+PENpdGU+PEF1dGhvcj5Ub2xkbzwvQXV0aG9yPjxZZWFyPjIwMTg8L1llYXI+PFJl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</w:fldData>
        </w:fldChar>
      </w:r>
      <w:r w:rsidR="00B14CCF" w:rsidRPr="00DA0452">
        <w:rPr>
          <w:rFonts w:ascii="Arial" w:hAnsi="Arial" w:cs="Arial"/>
          <w:sz w:val="22"/>
        </w:rPr>
        <w:instrText xml:space="preserve"> ADDIN EN.CITE.DATA </w:instrText>
      </w:r>
      <w:r w:rsidR="00B14CCF" w:rsidRPr="00DA0452">
        <w:rPr>
          <w:rFonts w:ascii="Arial" w:hAnsi="Arial" w:cs="Arial"/>
          <w:sz w:val="22"/>
        </w:rPr>
      </w:r>
      <w:r w:rsidR="00B14CCF" w:rsidRPr="00DA0452">
        <w:rPr>
          <w:rFonts w:ascii="Arial" w:hAnsi="Arial" w:cs="Arial"/>
          <w:sz w:val="22"/>
        </w:rPr>
        <w:fldChar w:fldCharType="end"/>
      </w:r>
      <w:r w:rsidR="0071290B" w:rsidRPr="00DA0452">
        <w:rPr>
          <w:rFonts w:ascii="Arial" w:hAnsi="Arial" w:cs="Arial"/>
          <w:sz w:val="22"/>
        </w:rPr>
      </w:r>
      <w:r w:rsidR="0071290B" w:rsidRPr="00DA0452">
        <w:rPr>
          <w:rFonts w:ascii="Arial" w:hAnsi="Arial" w:cs="Arial"/>
          <w:sz w:val="22"/>
        </w:rPr>
        <w:fldChar w:fldCharType="separate"/>
      </w:r>
      <w:r w:rsidR="00EC5FCA" w:rsidRPr="00DA0452">
        <w:rPr>
          <w:rFonts w:ascii="Arial" w:hAnsi="Arial" w:cs="Arial"/>
          <w:sz w:val="22"/>
          <w:vertAlign w:val="superscript"/>
        </w:rPr>
        <w:t>3</w:t>
      </w:r>
      <w:r w:rsidR="0071290B" w:rsidRPr="00DA0452">
        <w:rPr>
          <w:rFonts w:ascii="Arial" w:hAnsi="Arial" w:cs="Arial"/>
          <w:sz w:val="22"/>
        </w:rPr>
        <w:fldChar w:fldCharType="end"/>
      </w:r>
      <w:r w:rsidR="0071290B" w:rsidRPr="00DA0452">
        <w:rPr>
          <w:rFonts w:ascii="Arial" w:hAnsi="Arial" w:cs="Arial"/>
          <w:sz w:val="22"/>
        </w:rPr>
        <w:t>, and acute limb ischemia</w:t>
      </w:r>
      <w:r w:rsidR="0071290B" w:rsidRPr="00DA0452">
        <w:rPr>
          <w:rFonts w:ascii="Arial" w:hAnsi="Arial" w:cs="Arial"/>
          <w:sz w:val="22"/>
        </w:rPr>
        <w:fldChar w:fldCharType="begin"/>
      </w:r>
      <w:r w:rsidR="00B14CCF" w:rsidRPr="00DA0452">
        <w:rPr>
          <w:rFonts w:ascii="Arial" w:hAnsi="Arial" w:cs="Arial"/>
          <w:sz w:val="22"/>
        </w:rPr>
        <w:instrText xml:space="preserve"> ADDIN EN.CITE &lt;EndNote&gt;&lt;Cite&gt;&lt;Author&gt;McNally&lt;/Author&gt;&lt;Year&gt;2018&lt;/Year&gt;&lt;RecNum&gt;17&lt;/RecNum&gt;&lt;DisplayText&gt;&lt;style face="superscript"&gt;4&lt;/style&gt;&lt;/DisplayText&gt;&lt;record&gt;&lt;rec-number&gt;17&lt;/rec-number&gt;&lt;foreign-keys&gt;&lt;key app="EN" db-id="wx9pttaaqr5twtew554ptzzmzx25vz5azfzx" timestamp="1599206049"&gt;17&lt;/key&gt;&lt;/foreign-keys&gt;&lt;ref-type name="Journal Article"&gt;17&lt;/ref-type&gt;&lt;contributors&gt;&lt;authors&gt;&lt;author&gt;McNally, M. M.&lt;/author&gt;&lt;author&gt;Univers, J.&lt;/author&gt;&lt;/authors&gt;&lt;/contributors&gt;&lt;auth-address&gt;Department of Surgery, Division of Vascular Surgery, University of Tennessee, 1940 Alcoa Highway, Building E, Suite 120, Knoxville, TN 37920, USA. Electronic address: mmcnally@utmck.edu.&amp;#xD;Department of Surgery, Division of Vascular Surgery, University of Tennessee, 1940 Alcoa Highway, Building E, Suite 120, Knoxville, TN 37920, USA.&lt;/auth-address&gt;&lt;titles&gt;&lt;title&gt;Acute Limb Ischemia&lt;/title&gt;&lt;secondary-title&gt;Surg Clin North Am&lt;/secondary-title&gt;&lt;/titles&gt;&lt;periodical&gt;&lt;full-title&gt;Surg Clin North Am&lt;/full-title&gt;&lt;/periodical&gt;&lt;pages&gt;1081-1096&lt;/pages&gt;&lt;volume&gt;98&lt;/volume&gt;&lt;number&gt;5&lt;/number&gt;&lt;edition&gt;2018/09/24&lt;/edition&gt;&lt;keywords&gt;&lt;keyword&gt;Acute Disease&lt;/keyword&gt;&lt;keyword&gt;Compartment Syndromes/complications&lt;/keyword&gt;&lt;keyword&gt;Embolism/complications&lt;/keyword&gt;&lt;keyword&gt;Humans&lt;/keyword&gt;&lt;keyword&gt;Ischemia/*diagnosis/*etiology/therapy&lt;/keyword&gt;&lt;keyword&gt;Lower Extremity/*blood supply&lt;/keyword&gt;&lt;keyword&gt;Thrombosis/complications&lt;/keyword&gt;&lt;keyword&gt;Upper Extremity/*blood supply&lt;/keyword&gt;&lt;keyword&gt;Acute limb ischemia&lt;/keyword&gt;&lt;keyword&gt;Compartment syndrome&lt;/keyword&gt;&lt;keyword&gt;Limb embolus&lt;/keyword&gt;&lt;keyword&gt;Limb thrombus&lt;/keyword&gt;&lt;keyword&gt;Myoglobinuria&lt;/keyword&gt;&lt;keyword&gt;Phlegmasia&lt;/keyword&gt;&lt;/keywords&gt;&lt;dates&gt;&lt;year&gt;2018&lt;/year&gt;&lt;pub-dates&gt;&lt;date&gt;Oct&lt;/date&gt;&lt;/pub-dates&gt;&lt;/dates&gt;&lt;isbn&gt;1558-3171 (Electronic)&amp;#xD;0039-6109 (Linking)&lt;/isbn&gt;&lt;accession-num&gt;30243449&lt;/accession-num&gt;&lt;urls&gt;&lt;related-urls&gt;&lt;url&gt;https://www.ncbi.nlm.nih.gov/pubmed/30243449&lt;/url&gt;&lt;/related-urls&gt;&lt;/urls&gt;&lt;electronic-resource-num&gt;10.1016/j.suc.2018.05.002&lt;/electronic-resource-num&gt;&lt;/record&gt;&lt;/Cite&gt;&lt;/EndNote&gt;</w:instrText>
      </w:r>
      <w:r w:rsidR="0071290B" w:rsidRPr="00DA0452">
        <w:rPr>
          <w:rFonts w:ascii="Arial" w:hAnsi="Arial" w:cs="Arial"/>
          <w:sz w:val="22"/>
        </w:rPr>
        <w:fldChar w:fldCharType="separate"/>
      </w:r>
      <w:r w:rsidR="00301F55" w:rsidRPr="00DA0452">
        <w:rPr>
          <w:rFonts w:ascii="Arial" w:hAnsi="Arial" w:cs="Arial"/>
          <w:sz w:val="22"/>
          <w:vertAlign w:val="superscript"/>
        </w:rPr>
        <w:t>4</w:t>
      </w:r>
      <w:r w:rsidR="0071290B" w:rsidRPr="00DA0452">
        <w:rPr>
          <w:rFonts w:ascii="Arial" w:hAnsi="Arial" w:cs="Arial"/>
          <w:sz w:val="22"/>
        </w:rPr>
        <w:fldChar w:fldCharType="end"/>
      </w:r>
      <w:r w:rsidR="009912F2" w:rsidRPr="00DA0452">
        <w:rPr>
          <w:rFonts w:ascii="Arial" w:hAnsi="Arial" w:cs="Arial"/>
          <w:sz w:val="22"/>
        </w:rPr>
        <w:t>. IRI</w:t>
      </w:r>
      <w:r w:rsidRPr="00DA0452">
        <w:rPr>
          <w:rFonts w:ascii="Arial" w:hAnsi="Arial" w:cs="Arial"/>
          <w:sz w:val="22"/>
        </w:rPr>
        <w:t xml:space="preserve"> following liver trans</w:t>
      </w:r>
      <w:r w:rsidR="009912F2" w:rsidRPr="00DA0452">
        <w:rPr>
          <w:rFonts w:ascii="Arial" w:hAnsi="Arial" w:cs="Arial"/>
          <w:sz w:val="22"/>
        </w:rPr>
        <w:t xml:space="preserve">plantation </w:t>
      </w:r>
      <w:r w:rsidRPr="00DA0452">
        <w:rPr>
          <w:rFonts w:ascii="Arial" w:hAnsi="Arial" w:cs="Arial"/>
          <w:sz w:val="22"/>
        </w:rPr>
        <w:t>contribute</w:t>
      </w:r>
      <w:r w:rsidR="007F3F0F" w:rsidRPr="00DA0452">
        <w:rPr>
          <w:rFonts w:ascii="Arial" w:hAnsi="Arial" w:cs="Arial"/>
          <w:sz w:val="22"/>
        </w:rPr>
        <w:t>s</w:t>
      </w:r>
      <w:r w:rsidRPr="00DA0452">
        <w:rPr>
          <w:rFonts w:ascii="Arial" w:hAnsi="Arial" w:cs="Arial"/>
          <w:sz w:val="22"/>
        </w:rPr>
        <w:t xml:space="preserve"> to</w:t>
      </w:r>
      <w:r w:rsidR="007F3F0F" w:rsidRPr="00DA0452">
        <w:rPr>
          <w:rFonts w:ascii="Arial" w:hAnsi="Arial" w:cs="Arial"/>
          <w:sz w:val="22"/>
        </w:rPr>
        <w:t xml:space="preserve"> postoperative</w:t>
      </w:r>
      <w:r w:rsidRPr="00DA0452">
        <w:rPr>
          <w:rFonts w:ascii="Arial" w:hAnsi="Arial" w:cs="Arial"/>
          <w:sz w:val="22"/>
        </w:rPr>
        <w:t xml:space="preserve"> organ dysfunction, and increase</w:t>
      </w:r>
      <w:r w:rsidR="009912F2" w:rsidRPr="00DA0452">
        <w:rPr>
          <w:rFonts w:ascii="Arial" w:hAnsi="Arial" w:cs="Arial"/>
          <w:sz w:val="22"/>
        </w:rPr>
        <w:t>s</w:t>
      </w:r>
      <w:r w:rsidRPr="00DA0452">
        <w:rPr>
          <w:rFonts w:ascii="Arial" w:hAnsi="Arial" w:cs="Arial"/>
          <w:sz w:val="22"/>
        </w:rPr>
        <w:t xml:space="preserve"> the risk of acute and chronic rejection with subsequent graft failure</w:t>
      </w:r>
      <w:r w:rsidR="00C1194D" w:rsidRPr="00DA0452">
        <w:rPr>
          <w:rFonts w:ascii="Arial" w:hAnsi="Arial" w:cs="Arial"/>
          <w:sz w:val="22"/>
        </w:rPr>
        <w:fldChar w:fldCharType="begin"/>
      </w:r>
      <w:r w:rsidR="00B14CCF" w:rsidRPr="00DA0452">
        <w:rPr>
          <w:rFonts w:ascii="Arial" w:hAnsi="Arial" w:cs="Arial"/>
          <w:sz w:val="22"/>
        </w:rPr>
        <w:instrText xml:space="preserve"> ADDIN EN.CITE &lt;EndNote&gt;&lt;Cite&gt;&lt;Author&gt;Zhai&lt;/Author&gt;&lt;Year&gt;2013&lt;/Year&gt;&lt;RecNum&gt;18&lt;/RecNum&gt;&lt;DisplayText&gt;&lt;style face="superscript"&gt;5&lt;/style&gt;&lt;/DisplayText&gt;&lt;record&gt;&lt;rec-number&gt;18&lt;/rec-number&gt;&lt;foreign-keys&gt;&lt;key app="EN" db-id="wx9pttaaqr5twtew554ptzzmzx25vz5azfzx" timestamp="1599206049"&gt;18&lt;/key&gt;&lt;/foreign-keys&gt;&lt;ref-type name="Journal Article"&gt;17&lt;/ref-type&gt;&lt;contributors&gt;&lt;authors&gt;&lt;author&gt;Zhai, Y.&lt;/author&gt;&lt;author&gt;Petrowsky, H.&lt;/author&gt;&lt;author&gt;Hong, J. C.&lt;/author&gt;&lt;author&gt;Busuttil, R. W.&lt;/author&gt;&lt;author&gt;Kupiec-Weglinski, J. W.&lt;/author&gt;&lt;/authors&gt;&lt;/contributors&gt;&lt;auth-address&gt;The Dumont-UCLA Transplant Center, Division of Liver and Pancreas Transplantation, Department of Surgery, David Geffen School of Medicine at UCLA, 77-120 CHS, 10833 Le Conte Avenue, Los Angeles, CA 90095, USA.&lt;/auth-address&gt;&lt;titles&gt;&lt;title&gt;Ischaemia-reperfusion injury in liver transplantation--from bench to bedside&lt;/title&gt;&lt;secondary-title&gt;Nat Rev Gastroenterol Hepatol&lt;/secondary-title&gt;&lt;/titles&gt;&lt;periodical&gt;&lt;full-title&gt;Nat Rev Gastroenterol Hepatol&lt;/full-title&gt;&lt;/periodical&gt;&lt;pages&gt;79-89&lt;/pages&gt;&lt;volume&gt;10&lt;/volume&gt;&lt;number&gt;2&lt;/number&gt;&lt;edition&gt;2012/12/12&lt;/edition&gt;&lt;keywords&gt;&lt;keyword&gt;Adaptive Immunity/physiology&lt;/keyword&gt;&lt;keyword&gt;Animals&lt;/keyword&gt;&lt;keyword&gt;Humans&lt;/keyword&gt;&lt;keyword&gt;Immunity, Innate/physiology&lt;/keyword&gt;&lt;keyword&gt;Liver/*blood supply/physiopathology/surgery&lt;/keyword&gt;&lt;keyword&gt;Liver Transplantation/*physiology&lt;/keyword&gt;&lt;keyword&gt;Models, Animal&lt;/keyword&gt;&lt;keyword&gt;Reperfusion Injury/*physiopathology&lt;/keyword&gt;&lt;keyword&gt;Signal Transduction/physiology&lt;/keyword&gt;&lt;keyword&gt;Swine&lt;/keyword&gt;&lt;/keywords&gt;&lt;dates&gt;&lt;year&gt;2013&lt;/year&gt;&lt;pub-dates&gt;&lt;date&gt;Feb&lt;/date&gt;&lt;/pub-dates&gt;&lt;/dates&gt;&lt;isbn&gt;1759-5053 (Electronic)&amp;#xD;1759-5045 (Linking)&lt;/isbn&gt;&lt;accession-num&gt;23229329&lt;/accession-num&gt;&lt;urls&gt;&lt;related-urls&gt;&lt;url&gt;https://www.ncbi.nlm.nih.gov/pubmed/23229329&lt;/url&gt;&lt;/related-urls&gt;&lt;/urls&gt;&lt;custom2&gt;PMC3577927&lt;/custom2&gt;&lt;electronic-resource-num&gt;10.1038/nrgastro.2012.225&lt;/electronic-resource-num&gt;&lt;/record&gt;&lt;/Cite&gt;&lt;/EndNote&gt;</w:instrText>
      </w:r>
      <w:r w:rsidR="00C1194D" w:rsidRPr="00DA0452">
        <w:rPr>
          <w:rFonts w:ascii="Arial" w:hAnsi="Arial" w:cs="Arial"/>
          <w:sz w:val="22"/>
        </w:rPr>
        <w:fldChar w:fldCharType="separate"/>
      </w:r>
      <w:r w:rsidR="00301F55" w:rsidRPr="00DA0452">
        <w:rPr>
          <w:rFonts w:ascii="Arial" w:hAnsi="Arial" w:cs="Arial"/>
          <w:sz w:val="22"/>
          <w:vertAlign w:val="superscript"/>
        </w:rPr>
        <w:t>5</w:t>
      </w:r>
      <w:r w:rsidR="00C1194D" w:rsidRPr="00DA0452">
        <w:rPr>
          <w:rFonts w:ascii="Arial" w:hAnsi="Arial" w:cs="Arial"/>
          <w:sz w:val="22"/>
        </w:rPr>
        <w:fldChar w:fldCharType="end"/>
      </w:r>
      <w:r w:rsidRPr="00DA0452">
        <w:rPr>
          <w:rFonts w:ascii="Arial" w:hAnsi="Arial" w:cs="Arial"/>
          <w:sz w:val="22"/>
        </w:rPr>
        <w:t xml:space="preserve">. </w:t>
      </w:r>
      <w:r w:rsidR="00685EAF" w:rsidRPr="00DA0452">
        <w:rPr>
          <w:rFonts w:ascii="Arial" w:hAnsi="Arial" w:cs="Arial"/>
          <w:sz w:val="22"/>
        </w:rPr>
        <w:t xml:space="preserve">Currently, no therapeutic options are available to mitigate IRI. </w:t>
      </w:r>
    </w:p>
    <w:p w14:paraId="74B19DB4" w14:textId="087C21A0" w:rsidR="00D91464" w:rsidRPr="00DA0452" w:rsidRDefault="00EC5FCA" w:rsidP="007E42C5">
      <w:pPr>
        <w:pStyle w:val="MDPI31text"/>
        <w:spacing w:line="360" w:lineRule="auto"/>
        <w:rPr>
          <w:rFonts w:ascii="Arial" w:hAnsi="Arial" w:cs="Arial"/>
          <w:color w:val="000000" w:themeColor="text1"/>
          <w:sz w:val="22"/>
        </w:rPr>
      </w:pPr>
      <w:r w:rsidRPr="00DA0452">
        <w:rPr>
          <w:rFonts w:ascii="Arial" w:hAnsi="Arial" w:cs="Arial"/>
          <w:sz w:val="22"/>
        </w:rPr>
        <w:t>A</w:t>
      </w:r>
      <w:r w:rsidR="00C77F18" w:rsidRPr="00DA0452">
        <w:rPr>
          <w:rFonts w:ascii="Arial" w:hAnsi="Arial" w:cs="Arial"/>
          <w:sz w:val="22"/>
        </w:rPr>
        <w:t xml:space="preserve">llograft injury occurs </w:t>
      </w:r>
      <w:r w:rsidR="002808EF" w:rsidRPr="00DA0452">
        <w:rPr>
          <w:rFonts w:ascii="Arial" w:hAnsi="Arial" w:cs="Arial"/>
          <w:sz w:val="22"/>
        </w:rPr>
        <w:t>during the cold ischemic</w:t>
      </w:r>
      <w:r w:rsidR="00DA5EFE" w:rsidRPr="00DA0452">
        <w:rPr>
          <w:rFonts w:ascii="Arial" w:hAnsi="Arial" w:cs="Arial"/>
          <w:sz w:val="22"/>
        </w:rPr>
        <w:fldChar w:fldCharType="begin"/>
      </w:r>
      <w:r w:rsidR="00B14CCF" w:rsidRPr="00DA0452">
        <w:rPr>
          <w:rFonts w:ascii="Arial" w:hAnsi="Arial" w:cs="Arial"/>
          <w:sz w:val="22"/>
        </w:rPr>
        <w:instrText xml:space="preserve"> ADDIN EN.CITE &lt;EndNote&gt;&lt;Cite&gt;&lt;Author&gt;Natori&lt;/Author&gt;&lt;Year&gt;1999&lt;/Year&gt;&lt;RecNum&gt;19&lt;/RecNum&gt;&lt;DisplayText&gt;&lt;style face="superscript"&gt;6&lt;/style&gt;&lt;/DisplayText&gt;&lt;record&gt;&lt;rec-number&gt;19&lt;/rec-number&gt;&lt;foreign-keys&gt;&lt;key app="EN" db-id="wx9pttaaqr5twtew554ptzzmzx25vz5azfzx" timestamp="1599206050"&gt;19&lt;/key&gt;&lt;/foreign-keys&gt;&lt;ref-type name="Journal Article"&gt;17&lt;/ref-type&gt;&lt;contributors&gt;&lt;authors&gt;&lt;author&gt;Natori, S.&lt;/author&gt;&lt;author&gt;Selzner, M.&lt;/author&gt;&lt;author&gt;Valentino, K. L.&lt;/author&gt;&lt;author&gt;Fritz, L. C.&lt;/author&gt;&lt;author&gt;Srinivasan, A.&lt;/author&gt;&lt;author&gt;Clavien, P. A.&lt;/author&gt;&lt;author&gt;Gores, G. J.&lt;/author&gt;&lt;/authors&gt;&lt;/contributors&gt;&lt;auth-address&gt;Division of Gastroenterology and Hepatology, Mayo Clinic Rochester, MN 55905, USA.&lt;/auth-address&gt;&lt;titles&gt;&lt;title&gt;Apoptosis of sinusoidal endothelial cells occurs during liver preservation injury by a caspase-dependent mechanism&lt;/title&gt;&lt;secondary-title&gt;Transplantation&lt;/secondary-title&gt;&lt;/titles&gt;&lt;periodical&gt;&lt;full-title&gt;Transplantation&lt;/full-title&gt;&lt;/periodical&gt;&lt;pages&gt;89-96&lt;/pages&gt;&lt;volume&gt;68&lt;/volume&gt;&lt;number&gt;1&lt;/number&gt;&lt;edition&gt;1999/07/31&lt;/edition&gt;&lt;keywords&gt;&lt;keyword&gt;Animals&lt;/keyword&gt;&lt;keyword&gt;Apoptosis/drug effects&lt;/keyword&gt;&lt;keyword&gt;Caspase 3&lt;/keyword&gt;&lt;keyword&gt;Caspase Inhibitors&lt;/keyword&gt;&lt;keyword&gt;Caspases/metabolism/*pharmacology&lt;/keyword&gt;&lt;keyword&gt;Cysteine Proteinase Inhibitors/pharmacology&lt;/keyword&gt;&lt;keyword&gt;Endothelium/*cytology&lt;/keyword&gt;&lt;keyword&gt;Enzyme Precursors/metabolism&lt;/keyword&gt;&lt;keyword&gt;Indoles/pharmacology&lt;/keyword&gt;&lt;keyword&gt;*Liver/*cytology/drug effects/injuries&lt;/keyword&gt;&lt;keyword&gt;Liver Transplantation&lt;/keyword&gt;&lt;keyword&gt;Oligopeptides/pharmacology&lt;/keyword&gt;&lt;keyword&gt;Organ Preservation&lt;/keyword&gt;&lt;keyword&gt;Rats&lt;/keyword&gt;&lt;keyword&gt;Reperfusion Injury/enzymology/etiology&lt;/keyword&gt;&lt;/keywords&gt;&lt;dates&gt;&lt;year&gt;1999&lt;/year&gt;&lt;pub-dates&gt;&lt;date&gt;Jul 15&lt;/date&gt;&lt;/pub-dates&gt;&lt;/dates&gt;&lt;isbn&gt;0041-1337 (Print)&amp;#xD;0041-1337 (Linking)&lt;/isbn&gt;&lt;accession-num&gt;10428274&lt;/accession-num&gt;&lt;urls&gt;&lt;related-urls&gt;&lt;url&gt;https://www.ncbi.nlm.nih.gov/pubmed/10428274&lt;/url&gt;&lt;/related-urls&gt;&lt;/urls&gt;&lt;/record&gt;&lt;/Cite&gt;&lt;/EndNote&gt;</w:instrText>
      </w:r>
      <w:r w:rsidR="00DA5EFE" w:rsidRPr="00DA0452">
        <w:rPr>
          <w:rFonts w:ascii="Arial" w:hAnsi="Arial" w:cs="Arial"/>
          <w:sz w:val="22"/>
        </w:rPr>
        <w:fldChar w:fldCharType="separate"/>
      </w:r>
      <w:r w:rsidR="00301F55" w:rsidRPr="00DA0452">
        <w:rPr>
          <w:rFonts w:ascii="Arial" w:hAnsi="Arial" w:cs="Arial"/>
          <w:sz w:val="22"/>
          <w:vertAlign w:val="superscript"/>
        </w:rPr>
        <w:t>6</w:t>
      </w:r>
      <w:r w:rsidR="00DA5EFE" w:rsidRPr="00DA0452">
        <w:rPr>
          <w:rFonts w:ascii="Arial" w:hAnsi="Arial" w:cs="Arial"/>
          <w:sz w:val="22"/>
        </w:rPr>
        <w:fldChar w:fldCharType="end"/>
      </w:r>
      <w:r w:rsidR="002808EF" w:rsidRPr="00DA0452">
        <w:rPr>
          <w:rFonts w:ascii="Arial" w:hAnsi="Arial" w:cs="Arial"/>
          <w:sz w:val="22"/>
        </w:rPr>
        <w:t xml:space="preserve"> and warm</w:t>
      </w:r>
      <w:r w:rsidR="00DA5EFE" w:rsidRPr="00DA0452">
        <w:rPr>
          <w:rFonts w:ascii="Arial" w:hAnsi="Arial" w:cs="Arial"/>
          <w:sz w:val="22"/>
        </w:rPr>
        <w:fldChar w:fldCharType="begin"/>
      </w:r>
      <w:r w:rsidR="00B14CCF" w:rsidRPr="00DA0452">
        <w:rPr>
          <w:rFonts w:ascii="Arial" w:hAnsi="Arial" w:cs="Arial"/>
          <w:sz w:val="22"/>
        </w:rPr>
        <w:instrText xml:space="preserve"> ADDIN EN.CITE &lt;EndNote&gt;&lt;Cite&gt;&lt;Author&gt;Lentsch&lt;/Author&gt;&lt;Year&gt;2000&lt;/Year&gt;&lt;RecNum&gt;20&lt;/RecNum&gt;&lt;DisplayText&gt;&lt;style face="superscript"&gt;7&lt;/style&gt;&lt;/DisplayText&gt;&lt;record&gt;&lt;rec-number&gt;20&lt;/rec-number&gt;&lt;foreign-keys&gt;&lt;key app="EN" db-id="wx9pttaaqr5twtew554ptzzmzx25vz5azfzx" timestamp="1599206050"&gt;20&lt;/key&gt;&lt;/foreign-keys&gt;&lt;ref-type name="Journal Article"&gt;17&lt;/ref-type&gt;&lt;contributors&gt;&lt;authors&gt;&lt;author&gt;Lentsch, A. B.&lt;/author&gt;&lt;author&gt;Kato, A.&lt;/author&gt;&lt;author&gt;Yoshidome, H.&lt;/author&gt;&lt;author&gt;McMasters, K. M.&lt;/author&gt;&lt;author&gt;Edwards, M. J.&lt;/author&gt;&lt;/authors&gt;&lt;/contributors&gt;&lt;auth-address&gt;Department of Surgery, University of Louisville School of Medicine, Louisville, KY, USA. alentsch@louisville.edu&lt;/auth-address&gt;&lt;titles&gt;&lt;title&gt;Inflammatory mechanisms and therapeutic strategies for warm hepatic ischemia/reperfusion injury&lt;/title&gt;&lt;secondary-title&gt;Hepatology&lt;/secondary-title&gt;&lt;/titles&gt;&lt;periodical&gt;&lt;full-title&gt;Hepatology&lt;/full-title&gt;&lt;abbr-1&gt;Hepatology (Baltimore, Md.)&lt;/abbr-1&gt;&lt;/periodical&gt;&lt;pages&gt;169-73&lt;/pages&gt;&lt;volume&gt;32&lt;/volume&gt;&lt;number&gt;2&lt;/number&gt;&lt;edition&gt;2000/08/01&lt;/edition&gt;&lt;keywords&gt;&lt;keyword&gt;Animals&lt;/keyword&gt;&lt;keyword&gt;Hepatitis/*etiology&lt;/keyword&gt;&lt;keyword&gt;Humans&lt;/keyword&gt;&lt;keyword&gt;Interleukin-8/physiology&lt;/keyword&gt;&lt;keyword&gt;Ischemia/*complications/therapy&lt;/keyword&gt;&lt;keyword&gt;Liver/*blood supply&lt;/keyword&gt;&lt;keyword&gt;Neutrophils/physiology&lt;/keyword&gt;&lt;keyword&gt;Reperfusion Injury/*prevention &amp;amp; control&lt;/keyword&gt;&lt;/keywords&gt;&lt;dates&gt;&lt;year&gt;2000&lt;/year&gt;&lt;pub-dates&gt;&lt;date&gt;Aug&lt;/date&gt;&lt;/pub-dates&gt;&lt;/dates&gt;&lt;isbn&gt;0270-9139 (Print)&amp;#xD;0270-9139 (Linking)&lt;/isbn&gt;&lt;accession-num&gt;10915720&lt;/accession-num&gt;&lt;urls&gt;&lt;related-urls&gt;&lt;url&gt;https://www.ncbi.nlm.nih.gov/pubmed/10915720&lt;/url&gt;&lt;/related-urls&gt;&lt;/urls&gt;&lt;electronic-resource-num&gt;10.1053/jhep.2000.9323&lt;/electronic-resource-num&gt;&lt;/record&gt;&lt;/Cite&gt;&lt;/EndNote&gt;</w:instrText>
      </w:r>
      <w:r w:rsidR="00DA5EFE" w:rsidRPr="00DA0452">
        <w:rPr>
          <w:rFonts w:ascii="Arial" w:hAnsi="Arial" w:cs="Arial"/>
          <w:sz w:val="22"/>
        </w:rPr>
        <w:fldChar w:fldCharType="separate"/>
      </w:r>
      <w:r w:rsidR="00301F55" w:rsidRPr="00DA0452">
        <w:rPr>
          <w:rFonts w:ascii="Arial" w:hAnsi="Arial" w:cs="Arial"/>
          <w:sz w:val="22"/>
          <w:vertAlign w:val="superscript"/>
        </w:rPr>
        <w:t>7</w:t>
      </w:r>
      <w:r w:rsidR="00DA5EFE" w:rsidRPr="00DA0452">
        <w:rPr>
          <w:rFonts w:ascii="Arial" w:hAnsi="Arial" w:cs="Arial"/>
          <w:sz w:val="22"/>
        </w:rPr>
        <w:fldChar w:fldCharType="end"/>
      </w:r>
      <w:r w:rsidR="002808EF" w:rsidRPr="00DA0452">
        <w:rPr>
          <w:rFonts w:ascii="Arial" w:hAnsi="Arial" w:cs="Arial"/>
          <w:sz w:val="22"/>
        </w:rPr>
        <w:t xml:space="preserve"> reperfusion phases. </w:t>
      </w:r>
      <w:r w:rsidR="00D456F0" w:rsidRPr="00DA0452">
        <w:rPr>
          <w:rFonts w:ascii="Arial" w:hAnsi="Arial" w:cs="Arial"/>
          <w:sz w:val="22"/>
        </w:rPr>
        <w:t xml:space="preserve">The </w:t>
      </w:r>
      <w:r w:rsidR="005C3D2C" w:rsidRPr="00DA0452">
        <w:rPr>
          <w:rFonts w:ascii="Arial" w:hAnsi="Arial" w:cs="Arial"/>
          <w:sz w:val="22"/>
        </w:rPr>
        <w:t xml:space="preserve">underlying </w:t>
      </w:r>
      <w:r w:rsidR="00D456F0" w:rsidRPr="00DA0452">
        <w:rPr>
          <w:rFonts w:ascii="Arial" w:hAnsi="Arial" w:cs="Arial"/>
          <w:sz w:val="22"/>
        </w:rPr>
        <w:t>mechanism is a pro-inflammatory response mediated by the innate immune system</w:t>
      </w:r>
      <w:r w:rsidR="00CE1B51" w:rsidRPr="00DA0452">
        <w:rPr>
          <w:rFonts w:ascii="Arial" w:hAnsi="Arial" w:cs="Arial"/>
          <w:sz w:val="22"/>
        </w:rPr>
        <w:fldChar w:fldCharType="begin">
          <w:fldData xml:space="preserve">PEVuZE5vdGU+PENpdGU+PEF1dGhvcj5aaGFpPC9BdXRob3I+PFllYXI+MjAxMTwvWWVhcj48UmVj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=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PEVuZE5vdGU+PENpdGU+PEF1dGhvcj5aaGFpPC9BdXRob3I+PFllYXI+MjAxMTwvWWVhcj48UmVj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=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CE1B51" w:rsidRPr="00DA0452">
        <w:rPr>
          <w:rFonts w:ascii="Arial" w:hAnsi="Arial" w:cs="Arial"/>
          <w:sz w:val="22"/>
        </w:rPr>
      </w:r>
      <w:r w:rsidR="00CE1B51" w:rsidRPr="00DA0452">
        <w:rPr>
          <w:rFonts w:ascii="Arial" w:hAnsi="Arial" w:cs="Arial"/>
          <w:sz w:val="22"/>
        </w:rPr>
        <w:fldChar w:fldCharType="separate"/>
      </w:r>
      <w:r w:rsidR="00E97555" w:rsidRPr="00DA0452">
        <w:rPr>
          <w:rFonts w:ascii="Arial" w:hAnsi="Arial" w:cs="Arial"/>
          <w:noProof/>
          <w:sz w:val="22"/>
          <w:vertAlign w:val="superscript"/>
        </w:rPr>
        <w:t>1,8</w:t>
      </w:r>
      <w:r w:rsidR="00CE1B51" w:rsidRPr="00DA0452">
        <w:rPr>
          <w:rFonts w:ascii="Arial" w:hAnsi="Arial" w:cs="Arial"/>
          <w:sz w:val="22"/>
        </w:rPr>
        <w:fldChar w:fldCharType="end"/>
      </w:r>
      <w:r w:rsidR="00D456F0" w:rsidRPr="00DA0452">
        <w:rPr>
          <w:rFonts w:ascii="Arial" w:hAnsi="Arial" w:cs="Arial"/>
          <w:sz w:val="22"/>
        </w:rPr>
        <w:t xml:space="preserve">. </w:t>
      </w:r>
      <w:r w:rsidR="005C3D2C" w:rsidRPr="00DA0452">
        <w:rPr>
          <w:rFonts w:ascii="Arial" w:hAnsi="Arial" w:cs="Arial"/>
          <w:sz w:val="22"/>
        </w:rPr>
        <w:t xml:space="preserve">Danger associated molecular pattern (DAMP) receptors </w:t>
      </w:r>
      <w:r w:rsidR="00976C75" w:rsidRPr="00DA0452">
        <w:rPr>
          <w:rFonts w:ascii="Arial" w:hAnsi="Arial" w:cs="Arial"/>
          <w:sz w:val="22"/>
        </w:rPr>
        <w:t>including Toll-like receptors (TLRs), Nod-like receptors, and inflammasomes</w:t>
      </w:r>
      <w:r w:rsidR="00976C75" w:rsidRPr="00DA0452">
        <w:rPr>
          <w:rFonts w:ascii="Arial" w:hAnsi="Arial" w:cs="Arial"/>
          <w:sz w:val="22"/>
        </w:rPr>
        <w:fldChar w:fldCharType="begin">
          <w:fldData xml:space="preserve">PEVuZE5vdGU+PENpdGU+PEF1dGhvcj5ZYW5nPC9BdXRob3I+PFllYXI+MjAwODwvWWVhcj48UmVj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PEVuZE5vdGU+PENpdGU+PEF1dGhvcj5ZYW5nPC9BdXRob3I+PFllYXI+MjAwODwvWWVhcj48UmVj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976C75" w:rsidRPr="00DA0452">
        <w:rPr>
          <w:rFonts w:ascii="Arial" w:hAnsi="Arial" w:cs="Arial"/>
          <w:sz w:val="22"/>
        </w:rPr>
      </w:r>
      <w:r w:rsidR="00976C75" w:rsidRPr="00DA0452">
        <w:rPr>
          <w:rFonts w:ascii="Arial" w:hAnsi="Arial" w:cs="Arial"/>
          <w:sz w:val="22"/>
        </w:rPr>
        <w:fldChar w:fldCharType="separate"/>
      </w:r>
      <w:r w:rsidR="00E97555" w:rsidRPr="00DA0452">
        <w:rPr>
          <w:rFonts w:ascii="Arial" w:hAnsi="Arial" w:cs="Arial"/>
          <w:noProof/>
          <w:sz w:val="22"/>
          <w:vertAlign w:val="superscript"/>
        </w:rPr>
        <w:t>9-11</w:t>
      </w:r>
      <w:r w:rsidR="00976C75" w:rsidRPr="00DA0452">
        <w:rPr>
          <w:rFonts w:ascii="Arial" w:hAnsi="Arial" w:cs="Arial"/>
          <w:sz w:val="22"/>
        </w:rPr>
        <w:fldChar w:fldCharType="end"/>
      </w:r>
      <w:r w:rsidR="00976C75" w:rsidRPr="00DA0452">
        <w:rPr>
          <w:rFonts w:ascii="Arial" w:hAnsi="Arial" w:cs="Arial"/>
          <w:sz w:val="22"/>
        </w:rPr>
        <w:t xml:space="preserve">, </w:t>
      </w:r>
      <w:r w:rsidR="005C3D2C" w:rsidRPr="00DA0452">
        <w:rPr>
          <w:rFonts w:ascii="Arial" w:hAnsi="Arial" w:cs="Arial"/>
          <w:sz w:val="22"/>
        </w:rPr>
        <w:t xml:space="preserve">have been reported in </w:t>
      </w:r>
      <w:r w:rsidR="0019661F" w:rsidRPr="00DA0452">
        <w:rPr>
          <w:rFonts w:ascii="Arial" w:hAnsi="Arial" w:cs="Arial"/>
          <w:sz w:val="22"/>
        </w:rPr>
        <w:t>sensing</w:t>
      </w:r>
      <w:r w:rsidR="005C3D2C" w:rsidRPr="00DA0452">
        <w:rPr>
          <w:rFonts w:ascii="Arial" w:hAnsi="Arial" w:cs="Arial"/>
          <w:sz w:val="22"/>
        </w:rPr>
        <w:t xml:space="preserve"> IRI-derived sterile DAMPs</w:t>
      </w:r>
      <w:r w:rsidR="0019661F" w:rsidRPr="00DA0452">
        <w:rPr>
          <w:rFonts w:ascii="Arial" w:hAnsi="Arial" w:cs="Arial"/>
          <w:sz w:val="22"/>
        </w:rPr>
        <w:t>,</w:t>
      </w:r>
      <w:r w:rsidR="005C3D2C" w:rsidRPr="00DA0452">
        <w:rPr>
          <w:rFonts w:ascii="Arial" w:hAnsi="Arial" w:cs="Arial"/>
          <w:sz w:val="22"/>
        </w:rPr>
        <w:t xml:space="preserve"> </w:t>
      </w:r>
      <w:r w:rsidR="0019661F" w:rsidRPr="00DA0452">
        <w:rPr>
          <w:rFonts w:ascii="Arial" w:hAnsi="Arial" w:cs="Arial"/>
          <w:sz w:val="22"/>
        </w:rPr>
        <w:t xml:space="preserve">and bridging the DAMPs </w:t>
      </w:r>
      <w:r w:rsidR="005C3D2C" w:rsidRPr="00DA0452">
        <w:rPr>
          <w:rFonts w:ascii="Arial" w:hAnsi="Arial" w:cs="Arial"/>
          <w:sz w:val="22"/>
        </w:rPr>
        <w:t>to inflammation-related tissue injury</w:t>
      </w:r>
      <w:r w:rsidR="005C3D2C" w:rsidRPr="00DA0452">
        <w:rPr>
          <w:rFonts w:ascii="Arial" w:hAnsi="Arial" w:cs="Arial"/>
          <w:sz w:val="22"/>
        </w:rPr>
        <w:fldChar w:fldCharType="begin">
          <w:fldData xml:space="preserve">PEVuZE5vdGU+PENpdGU+PEF1dGhvcj5Mb3Blei1QYXN0cmFuYTwvQXV0aG9yPjxZZWFyPjIwMTU8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PEVuZE5vdGU+PENpdGU+PEF1dGhvcj5Mb3Blei1QYXN0cmFuYTwvQXV0aG9yPjxZZWFyPjIwMTU8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5C3D2C" w:rsidRPr="00DA0452">
        <w:rPr>
          <w:rFonts w:ascii="Arial" w:hAnsi="Arial" w:cs="Arial"/>
          <w:sz w:val="22"/>
        </w:rPr>
      </w:r>
      <w:r w:rsidR="005C3D2C" w:rsidRPr="00DA0452">
        <w:rPr>
          <w:rFonts w:ascii="Arial" w:hAnsi="Arial" w:cs="Arial"/>
          <w:sz w:val="22"/>
        </w:rPr>
        <w:fldChar w:fldCharType="separate"/>
      </w:r>
      <w:r w:rsidR="00E97555" w:rsidRPr="00DA0452">
        <w:rPr>
          <w:rFonts w:ascii="Arial" w:hAnsi="Arial" w:cs="Arial"/>
          <w:noProof/>
          <w:sz w:val="22"/>
          <w:vertAlign w:val="superscript"/>
        </w:rPr>
        <w:t>12-16</w:t>
      </w:r>
      <w:r w:rsidR="005C3D2C" w:rsidRPr="00DA0452">
        <w:rPr>
          <w:rFonts w:ascii="Arial" w:hAnsi="Arial" w:cs="Arial"/>
          <w:sz w:val="22"/>
        </w:rPr>
        <w:fldChar w:fldCharType="end"/>
      </w:r>
      <w:r w:rsidR="006B6402" w:rsidRPr="00DA0452">
        <w:rPr>
          <w:rFonts w:ascii="Arial" w:hAnsi="Arial" w:cs="Arial"/>
          <w:sz w:val="22"/>
        </w:rPr>
        <w:t xml:space="preserve">. </w:t>
      </w:r>
      <w:r w:rsidR="001A1FC0" w:rsidRPr="00DA0452">
        <w:rPr>
          <w:rFonts w:ascii="Arial" w:hAnsi="Arial" w:cs="Arial"/>
          <w:sz w:val="22"/>
        </w:rPr>
        <w:t xml:space="preserve"> </w:t>
      </w:r>
      <w:r w:rsidR="00CE1B51" w:rsidRPr="00DA0452">
        <w:rPr>
          <w:rFonts w:ascii="Arial" w:hAnsi="Arial" w:cs="Arial"/>
          <w:sz w:val="22"/>
        </w:rPr>
        <w:t xml:space="preserve">Activation of </w:t>
      </w:r>
      <w:r w:rsidR="00B43296" w:rsidRPr="00DA0452">
        <w:rPr>
          <w:rFonts w:ascii="Arial" w:hAnsi="Arial" w:cs="Arial"/>
          <w:sz w:val="22"/>
        </w:rPr>
        <w:t>TLR4</w:t>
      </w:r>
      <w:r w:rsidR="0023723F" w:rsidRPr="00DA0452">
        <w:rPr>
          <w:rFonts w:ascii="Arial" w:hAnsi="Arial" w:cs="Arial"/>
          <w:sz w:val="22"/>
        </w:rPr>
        <w:t xml:space="preserve"> on macrophages</w:t>
      </w:r>
      <w:r w:rsidR="001A1FC0" w:rsidRPr="00DA0452">
        <w:rPr>
          <w:rFonts w:ascii="Arial" w:hAnsi="Arial" w:cs="Arial"/>
          <w:sz w:val="22"/>
        </w:rPr>
        <w:fldChar w:fldCharType="begin">
          <w:fldData xml:space="preserve">PEVuZE5vdGU+PENpdGU+PEF1dGhvcj5MYWk8L0F1dGhvcj48WWVhcj4yMDE5PC9ZZWFyPjxSZWNO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PEVuZE5vdGU+PENpdGU+PEF1dGhvcj5MYWk8L0F1dGhvcj48WWVhcj4yMDE5PC9ZZWFyPjxSZWNO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1A1FC0" w:rsidRPr="00DA0452">
        <w:rPr>
          <w:rFonts w:ascii="Arial" w:hAnsi="Arial" w:cs="Arial"/>
          <w:sz w:val="22"/>
        </w:rPr>
      </w:r>
      <w:r w:rsidR="001A1FC0" w:rsidRPr="00DA0452">
        <w:rPr>
          <w:rFonts w:ascii="Arial" w:hAnsi="Arial" w:cs="Arial"/>
          <w:sz w:val="22"/>
        </w:rPr>
        <w:fldChar w:fldCharType="separate"/>
      </w:r>
      <w:r w:rsidR="00E97555" w:rsidRPr="00DA0452">
        <w:rPr>
          <w:rFonts w:ascii="Arial" w:hAnsi="Arial" w:cs="Arial"/>
          <w:noProof/>
          <w:sz w:val="22"/>
          <w:vertAlign w:val="superscript"/>
        </w:rPr>
        <w:t>17</w:t>
      </w:r>
      <w:r w:rsidR="001A1FC0" w:rsidRPr="00DA0452">
        <w:rPr>
          <w:rFonts w:ascii="Arial" w:hAnsi="Arial" w:cs="Arial"/>
          <w:sz w:val="22"/>
        </w:rPr>
        <w:fldChar w:fldCharType="end"/>
      </w:r>
      <w:r w:rsidR="0023723F" w:rsidRPr="00DA0452">
        <w:rPr>
          <w:rFonts w:ascii="Arial" w:hAnsi="Arial" w:cs="Arial"/>
          <w:sz w:val="22"/>
        </w:rPr>
        <w:t xml:space="preserve"> </w:t>
      </w:r>
      <w:r w:rsidR="00FD730A" w:rsidRPr="00DA0452">
        <w:rPr>
          <w:rFonts w:ascii="Arial" w:hAnsi="Arial" w:cs="Arial"/>
          <w:sz w:val="22"/>
        </w:rPr>
        <w:t xml:space="preserve">triggers a cascade leading to </w:t>
      </w:r>
      <w:r w:rsidR="00D456F0" w:rsidRPr="00DA0452">
        <w:rPr>
          <w:rFonts w:ascii="Arial" w:hAnsi="Arial" w:cs="Arial"/>
          <w:sz w:val="22"/>
        </w:rPr>
        <w:t>inflammation</w:t>
      </w:r>
      <w:r w:rsidR="00CE1B51" w:rsidRPr="00DA0452">
        <w:rPr>
          <w:rFonts w:ascii="Arial" w:hAnsi="Arial" w:cs="Arial"/>
          <w:sz w:val="22"/>
        </w:rPr>
        <w:t xml:space="preserve"> and </w:t>
      </w:r>
      <w:r w:rsidR="00D456F0" w:rsidRPr="00DA0452">
        <w:rPr>
          <w:rFonts w:ascii="Arial" w:hAnsi="Arial" w:cs="Arial"/>
          <w:sz w:val="22"/>
        </w:rPr>
        <w:t>apoptosis</w:t>
      </w:r>
      <w:r w:rsidR="00F317AF" w:rsidRPr="00DA0452">
        <w:rPr>
          <w:rFonts w:ascii="Arial" w:hAnsi="Arial" w:cs="Arial"/>
          <w:sz w:val="22"/>
        </w:rPr>
        <w:t>/</w:t>
      </w:r>
      <w:r w:rsidR="001A1FC0" w:rsidRPr="00DA0452">
        <w:rPr>
          <w:rFonts w:ascii="Arial" w:hAnsi="Arial" w:cs="Arial"/>
          <w:sz w:val="22"/>
        </w:rPr>
        <w:t>pyroptosis (inflammatory cell death</w:t>
      </w:r>
      <w:r w:rsidR="006B6402" w:rsidRPr="00DA0452">
        <w:rPr>
          <w:rFonts w:ascii="Arial" w:hAnsi="Arial" w:cs="Arial"/>
          <w:sz w:val="22"/>
        </w:rPr>
        <w:t>)</w:t>
      </w:r>
      <w:r w:rsidR="009A233C" w:rsidRPr="00DA0452">
        <w:rPr>
          <w:rFonts w:ascii="Arial" w:hAnsi="Arial" w:cs="Arial"/>
          <w:sz w:val="22"/>
        </w:rPr>
        <w:fldChar w:fldCharType="begin">
          <w:fldData xml:space="preserve">PEVuZE5vdGU+PENpdGU+PEF1dGhvcj5QYXJrPC9BdXRob3I+PFllYXI+MjAwNDwvWWVhcj48UmVj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PEVuZE5vdGU+PENpdGU+PEF1dGhvcj5QYXJrPC9BdXRob3I+PFllYXI+MjAwNDwvWWVhcj48UmVj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9A233C" w:rsidRPr="00DA0452">
        <w:rPr>
          <w:rFonts w:ascii="Arial" w:hAnsi="Arial" w:cs="Arial"/>
          <w:sz w:val="22"/>
        </w:rPr>
      </w:r>
      <w:r w:rsidR="009A233C" w:rsidRPr="00DA0452">
        <w:rPr>
          <w:rFonts w:ascii="Arial" w:hAnsi="Arial" w:cs="Arial"/>
          <w:sz w:val="22"/>
        </w:rPr>
        <w:fldChar w:fldCharType="separate"/>
      </w:r>
      <w:r w:rsidR="00E97555" w:rsidRPr="00DA0452">
        <w:rPr>
          <w:rFonts w:ascii="Arial" w:hAnsi="Arial" w:cs="Arial"/>
          <w:noProof/>
          <w:sz w:val="22"/>
          <w:vertAlign w:val="superscript"/>
        </w:rPr>
        <w:t>18-22</w:t>
      </w:r>
      <w:r w:rsidR="009A233C" w:rsidRPr="00DA0452">
        <w:rPr>
          <w:rFonts w:ascii="Arial" w:hAnsi="Arial" w:cs="Arial"/>
          <w:sz w:val="22"/>
        </w:rPr>
        <w:fldChar w:fldCharType="end"/>
      </w:r>
      <w:r w:rsidR="00D456F0" w:rsidRPr="00DA0452">
        <w:rPr>
          <w:rFonts w:ascii="Arial" w:hAnsi="Arial" w:cs="Arial"/>
          <w:sz w:val="22"/>
        </w:rPr>
        <w:t>.</w:t>
      </w:r>
      <w:r w:rsidR="0023723F" w:rsidRPr="00DA0452">
        <w:rPr>
          <w:rFonts w:ascii="Arial" w:hAnsi="Arial" w:cs="Arial"/>
          <w:sz w:val="22"/>
        </w:rPr>
        <w:t xml:space="preserve"> </w:t>
      </w:r>
      <w:r w:rsidR="006B6402" w:rsidRPr="00DA0452">
        <w:rPr>
          <w:rFonts w:ascii="Arial" w:hAnsi="Arial" w:cs="Arial"/>
          <w:sz w:val="22"/>
        </w:rPr>
        <w:t>L</w:t>
      </w:r>
      <w:r w:rsidR="0070455B" w:rsidRPr="00DA0452">
        <w:rPr>
          <w:rFonts w:ascii="Arial" w:hAnsi="Arial" w:cs="Arial"/>
          <w:sz w:val="22"/>
        </w:rPr>
        <w:t>iver</w:t>
      </w:r>
      <w:r w:rsidR="0023723F" w:rsidRPr="00DA0452">
        <w:rPr>
          <w:rFonts w:ascii="Arial" w:hAnsi="Arial" w:cs="Arial"/>
          <w:sz w:val="22"/>
        </w:rPr>
        <w:t xml:space="preserve"> sinusoidal endothelial cells</w:t>
      </w:r>
      <w:r w:rsidR="00FD730A" w:rsidRPr="00DA0452">
        <w:rPr>
          <w:rFonts w:ascii="Arial" w:hAnsi="Arial" w:cs="Arial"/>
          <w:sz w:val="22"/>
        </w:rPr>
        <w:t xml:space="preserve"> are </w:t>
      </w:r>
      <w:r w:rsidR="00D91464" w:rsidRPr="00DA0452">
        <w:rPr>
          <w:rFonts w:ascii="Arial" w:hAnsi="Arial" w:cs="Arial"/>
          <w:sz w:val="22"/>
        </w:rPr>
        <w:t>the first</w:t>
      </w:r>
      <w:r w:rsidR="00FD730A" w:rsidRPr="00DA0452">
        <w:rPr>
          <w:rFonts w:ascii="Arial" w:hAnsi="Arial" w:cs="Arial"/>
          <w:sz w:val="22"/>
        </w:rPr>
        <w:t xml:space="preserve"> to become injured secondary to </w:t>
      </w:r>
      <w:r w:rsidR="0023723F" w:rsidRPr="00DA0452">
        <w:rPr>
          <w:rFonts w:ascii="Arial" w:hAnsi="Arial" w:cs="Arial"/>
          <w:sz w:val="22"/>
        </w:rPr>
        <w:t>a microcirculatory disturbance that starts during the cold ischemic phase</w:t>
      </w:r>
      <w:r w:rsidR="00FD730A" w:rsidRPr="00DA0452">
        <w:rPr>
          <w:rFonts w:ascii="Arial" w:hAnsi="Arial" w:cs="Arial"/>
          <w:sz w:val="22"/>
        </w:rPr>
        <w:t xml:space="preserve"> of organ preservation</w:t>
      </w:r>
      <w:r w:rsidR="00D91464" w:rsidRPr="00DA0452">
        <w:rPr>
          <w:rFonts w:ascii="Arial" w:hAnsi="Arial" w:cs="Arial"/>
          <w:sz w:val="22"/>
        </w:rPr>
        <w:fldChar w:fldCharType="begin"/>
      </w:r>
      <w:r w:rsidR="00D91464" w:rsidRPr="00DA0452">
        <w:rPr>
          <w:rFonts w:ascii="Arial" w:hAnsi="Arial" w:cs="Arial"/>
          <w:sz w:val="22"/>
        </w:rPr>
        <w:instrText xml:space="preserve"> ADDIN EN.CITE &lt;EndNote&gt;&lt;Cite&gt;&lt;Author&gt;Natori&lt;/Author&gt;&lt;Year&gt;1999&lt;/Year&gt;&lt;RecNum&gt;19&lt;/RecNum&gt;&lt;DisplayText&gt;&lt;style face="superscript"&gt;6&lt;/style&gt;&lt;/DisplayText&gt;&lt;record&gt;&lt;rec-number&gt;19&lt;/rec-number&gt;&lt;foreign-keys&gt;&lt;key app="EN" db-id="wx9pttaaqr5twtew554ptzzmzx25vz5azfzx" timestamp="1599206050"&gt;19&lt;/key&gt;&lt;/foreign-keys&gt;&lt;ref-type name="Journal Article"&gt;17&lt;/ref-type&gt;&lt;contributors&gt;&lt;authors&gt;&lt;author&gt;Natori, S.&lt;/author&gt;&lt;author&gt;Selzner, M.&lt;/author&gt;&lt;author&gt;Valentino, K. L.&lt;/author&gt;&lt;author&gt;Fritz, L. C.&lt;/author&gt;&lt;author&gt;Srinivasan, A.&lt;/author&gt;&lt;author&gt;Clavien, P. A.&lt;/author&gt;&lt;author&gt;Gores, G. J.&lt;/author&gt;&lt;/authors&gt;&lt;/contributors&gt;&lt;auth-address&gt;Division of Gastroenterology and Hepatology, Mayo Clinic Rochester, MN 55905, USA.&lt;/auth-address&gt;&lt;titles&gt;&lt;title&gt;Apoptosis of sinusoidal endothelial cells occurs during liver preservation injury by a caspase-dependent mechanism&lt;/title&gt;&lt;secondary-title&gt;Transplantation&lt;/secondary-title&gt;&lt;/titles&gt;&lt;periodical&gt;&lt;full-title&gt;Transplantation&lt;/full-title&gt;&lt;/periodical&gt;&lt;pages&gt;89-96&lt;/pages&gt;&lt;volume&gt;68&lt;/volume&gt;&lt;number&gt;1&lt;/number&gt;&lt;edition&gt;1999/07/31&lt;/edition&gt;&lt;keywords&gt;&lt;keyword&gt;Animals&lt;/keyword&gt;&lt;keyword&gt;Apoptosis/drug effects&lt;/keyword&gt;&lt;keyword&gt;Caspase 3&lt;/keyword&gt;&lt;keyword&gt;Caspase Inhibitors&lt;/keyword&gt;&lt;keyword&gt;Caspases/metabolism/*pharmacology&lt;/keyword&gt;&lt;keyword&gt;Cysteine Proteinase Inhibitors/pharmacology&lt;/keyword&gt;&lt;keyword&gt;Endothelium/*cytology&lt;/keyword&gt;&lt;keyword&gt;Enzyme Precursors/metabolism&lt;/keyword&gt;&lt;keyword&gt;Indoles/pharmacology&lt;/keyword&gt;&lt;keyword&gt;*Liver/*cytology/drug effects/injuries&lt;/keyword&gt;&lt;keyword&gt;Liver Transplantation&lt;/keyword&gt;&lt;keyword&gt;Oligopeptides/pharmacology&lt;/keyword&gt;&lt;keyword&gt;Organ Preservation&lt;/keyword&gt;&lt;keyword&gt;Rats&lt;/keyword&gt;&lt;keyword&gt;Reperfusion Injury/enzymology/etiology&lt;/keyword&gt;&lt;/keywords&gt;&lt;dates&gt;&lt;year&gt;1999&lt;/year&gt;&lt;pub-dates&gt;&lt;date&gt;Jul 15&lt;/date&gt;&lt;/pub-dates&gt;&lt;/dates&gt;&lt;isbn&gt;0041-1337 (Print)&amp;#xD;0041-1337 (Linking)&lt;/isbn&gt;&lt;accession-num&gt;10428274&lt;/accession-num&gt;&lt;urls&gt;&lt;related-urls&gt;&lt;url&gt;https://www.ncbi.nlm.nih.gov/pubmed/10428274&lt;/url&gt;&lt;/related-urls&gt;&lt;/urls&gt;&lt;/record&gt;&lt;/Cite&gt;&lt;/EndNote&gt;</w:instrText>
      </w:r>
      <w:r w:rsidR="00D91464" w:rsidRPr="00DA0452">
        <w:rPr>
          <w:rFonts w:ascii="Arial" w:hAnsi="Arial" w:cs="Arial"/>
          <w:sz w:val="22"/>
        </w:rPr>
        <w:fldChar w:fldCharType="separate"/>
      </w:r>
      <w:r w:rsidR="00D91464" w:rsidRPr="00DA0452">
        <w:rPr>
          <w:rFonts w:ascii="Arial" w:hAnsi="Arial" w:cs="Arial"/>
          <w:noProof/>
          <w:sz w:val="22"/>
          <w:vertAlign w:val="superscript"/>
        </w:rPr>
        <w:t>6</w:t>
      </w:r>
      <w:r w:rsidR="00D91464" w:rsidRPr="00DA0452">
        <w:rPr>
          <w:rFonts w:ascii="Arial" w:hAnsi="Arial" w:cs="Arial"/>
          <w:sz w:val="22"/>
        </w:rPr>
        <w:fldChar w:fldCharType="end"/>
      </w:r>
      <w:r w:rsidR="00D91464" w:rsidRPr="00DA0452">
        <w:rPr>
          <w:rFonts w:ascii="Arial" w:hAnsi="Arial" w:cs="Arial"/>
          <w:sz w:val="22"/>
        </w:rPr>
        <w:t xml:space="preserve">. During the warm ischemic phase after reperfusion, a pro-inflammatory state occurs and </w:t>
      </w:r>
      <w:r w:rsidR="0023723F" w:rsidRPr="00DA0452">
        <w:rPr>
          <w:rFonts w:ascii="Arial" w:hAnsi="Arial" w:cs="Arial"/>
          <w:sz w:val="22"/>
        </w:rPr>
        <w:t xml:space="preserve">apoptosis </w:t>
      </w:r>
      <w:r w:rsidR="001A1FC0" w:rsidRPr="00DA0452">
        <w:rPr>
          <w:rFonts w:ascii="Arial" w:hAnsi="Arial" w:cs="Arial"/>
          <w:sz w:val="22"/>
        </w:rPr>
        <w:t xml:space="preserve">and pyroptosis </w:t>
      </w:r>
      <w:r w:rsidR="00D91464" w:rsidRPr="00DA0452">
        <w:rPr>
          <w:rFonts w:ascii="Arial" w:hAnsi="Arial" w:cs="Arial"/>
          <w:sz w:val="22"/>
        </w:rPr>
        <w:t>are</w:t>
      </w:r>
      <w:r w:rsidR="0023723F" w:rsidRPr="00DA0452">
        <w:rPr>
          <w:rFonts w:ascii="Arial" w:hAnsi="Arial" w:cs="Arial"/>
          <w:sz w:val="22"/>
        </w:rPr>
        <w:t xml:space="preserve"> the mechanism by which cell death occurs</w:t>
      </w:r>
      <w:r w:rsidR="009A233C" w:rsidRPr="00DA0452">
        <w:rPr>
          <w:rFonts w:ascii="Arial" w:hAnsi="Arial" w:cs="Arial"/>
          <w:sz w:val="22"/>
        </w:rPr>
        <w:fldChar w:fldCharType="begin">
          <w:fldData xml:space="preserve">PEVuZE5vdGU+PENpdGU+PEF1dGhvcj5OYXRvcmk8L0F1dGhvcj48WWVhcj4xOTk5PC9ZZWFyPjxS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PEVuZE5vdGU+PENpdGU+PEF1dGhvcj5OYXRvcmk8L0F1dGhvcj48WWVhcj4xOTk5PC9ZZWFyPjxS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9A233C" w:rsidRPr="00DA0452">
        <w:rPr>
          <w:rFonts w:ascii="Arial" w:hAnsi="Arial" w:cs="Arial"/>
          <w:sz w:val="22"/>
        </w:rPr>
      </w:r>
      <w:r w:rsidR="009A233C" w:rsidRPr="00DA0452">
        <w:rPr>
          <w:rFonts w:ascii="Arial" w:hAnsi="Arial" w:cs="Arial"/>
          <w:sz w:val="22"/>
        </w:rPr>
        <w:fldChar w:fldCharType="separate"/>
      </w:r>
      <w:r w:rsidR="00E97555" w:rsidRPr="00DA0452">
        <w:rPr>
          <w:rFonts w:ascii="Arial" w:hAnsi="Arial" w:cs="Arial"/>
          <w:noProof/>
          <w:sz w:val="22"/>
          <w:vertAlign w:val="superscript"/>
        </w:rPr>
        <w:t>6,23,24</w:t>
      </w:r>
      <w:r w:rsidR="009A233C" w:rsidRPr="00DA0452">
        <w:rPr>
          <w:rFonts w:ascii="Arial" w:hAnsi="Arial" w:cs="Arial"/>
          <w:sz w:val="22"/>
        </w:rPr>
        <w:fldChar w:fldCharType="end"/>
      </w:r>
      <w:r w:rsidR="0023723F" w:rsidRPr="00DA0452">
        <w:rPr>
          <w:rFonts w:ascii="Arial" w:hAnsi="Arial" w:cs="Arial"/>
          <w:sz w:val="22"/>
        </w:rPr>
        <w:t xml:space="preserve">. </w:t>
      </w:r>
      <w:r w:rsidR="0023723F" w:rsidRPr="00DA0452">
        <w:rPr>
          <w:rFonts w:ascii="Arial" w:hAnsi="Arial" w:cs="Arial"/>
          <w:color w:val="000000" w:themeColor="text1"/>
          <w:sz w:val="22"/>
        </w:rPr>
        <w:t>The</w:t>
      </w:r>
      <w:r w:rsidR="00F317AF" w:rsidRPr="00DA0452">
        <w:rPr>
          <w:rFonts w:ascii="Arial" w:hAnsi="Arial" w:cs="Arial"/>
          <w:color w:val="000000" w:themeColor="text1"/>
          <w:sz w:val="22"/>
        </w:rPr>
        <w:t xml:space="preserve">refore, </w:t>
      </w:r>
      <w:r w:rsidR="00924CAA" w:rsidRPr="00DA0452">
        <w:rPr>
          <w:rFonts w:ascii="Arial" w:hAnsi="Arial" w:cs="Arial"/>
          <w:color w:val="000000" w:themeColor="text1"/>
          <w:sz w:val="22"/>
        </w:rPr>
        <w:t xml:space="preserve">apoptosis and </w:t>
      </w:r>
      <w:r w:rsidR="00976C75" w:rsidRPr="00DA0452">
        <w:rPr>
          <w:rFonts w:ascii="Arial" w:hAnsi="Arial" w:cs="Arial"/>
          <w:color w:val="000000" w:themeColor="text1"/>
          <w:sz w:val="22"/>
        </w:rPr>
        <w:t xml:space="preserve">pyroptosis inhibition appears to be a therapeutic strategy for avoiding IRI. </w:t>
      </w:r>
    </w:p>
    <w:p w14:paraId="33BD4A89" w14:textId="09936E29" w:rsidR="0092247F" w:rsidRPr="00DA0452" w:rsidRDefault="00325307" w:rsidP="007E42C5">
      <w:pPr>
        <w:pStyle w:val="MDPI31text"/>
        <w:spacing w:line="360" w:lineRule="auto"/>
        <w:rPr>
          <w:rFonts w:ascii="Arial" w:hAnsi="Arial" w:cs="Arial"/>
          <w:sz w:val="22"/>
        </w:rPr>
      </w:pPr>
      <w:r w:rsidRPr="00DA0452">
        <w:rPr>
          <w:rFonts w:ascii="Arial" w:hAnsi="Arial" w:cs="Arial"/>
          <w:sz w:val="22"/>
        </w:rPr>
        <w:t>Caspase</w:t>
      </w:r>
      <w:r w:rsidR="00E53680" w:rsidRPr="00DA0452">
        <w:rPr>
          <w:rFonts w:ascii="Arial" w:hAnsi="Arial" w:cs="Arial"/>
          <w:sz w:val="22"/>
        </w:rPr>
        <w:t xml:space="preserve"> family members </w:t>
      </w:r>
      <w:r w:rsidR="00957E02" w:rsidRPr="00DA0452">
        <w:rPr>
          <w:rFonts w:ascii="Arial" w:hAnsi="Arial" w:cs="Arial"/>
          <w:sz w:val="22"/>
        </w:rPr>
        <w:t>including</w:t>
      </w:r>
      <w:r w:rsidRPr="00DA0452">
        <w:rPr>
          <w:rFonts w:ascii="Arial" w:hAnsi="Arial" w:cs="Arial"/>
          <w:sz w:val="22"/>
        </w:rPr>
        <w:t xml:space="preserve"> </w:t>
      </w:r>
      <w:r w:rsidR="00924CAA" w:rsidRPr="00DA0452">
        <w:rPr>
          <w:rFonts w:ascii="Arial" w:hAnsi="Arial" w:cs="Arial"/>
          <w:sz w:val="22"/>
        </w:rPr>
        <w:t xml:space="preserve">caspases </w:t>
      </w:r>
      <w:r w:rsidRPr="00DA0452">
        <w:rPr>
          <w:rFonts w:ascii="Arial" w:hAnsi="Arial" w:cs="Arial"/>
          <w:sz w:val="22"/>
        </w:rPr>
        <w:t xml:space="preserve">2, 3, 6, 7, 8, 9, </w:t>
      </w:r>
      <w:r w:rsidR="00570769" w:rsidRPr="00DA0452">
        <w:rPr>
          <w:rFonts w:ascii="Arial" w:hAnsi="Arial" w:cs="Arial"/>
          <w:sz w:val="22"/>
        </w:rPr>
        <w:t>and 10</w:t>
      </w:r>
      <w:r w:rsidRPr="00DA0452">
        <w:rPr>
          <w:rFonts w:ascii="Arial" w:hAnsi="Arial" w:cs="Arial"/>
          <w:sz w:val="22"/>
        </w:rPr>
        <w:t xml:space="preserve"> </w:t>
      </w:r>
      <w:r w:rsidR="00C77F18" w:rsidRPr="00DA0452">
        <w:rPr>
          <w:rFonts w:ascii="Arial" w:hAnsi="Arial" w:cs="Arial"/>
          <w:sz w:val="22"/>
        </w:rPr>
        <w:t>is</w:t>
      </w:r>
      <w:r w:rsidR="00570769" w:rsidRPr="00DA0452">
        <w:rPr>
          <w:rFonts w:ascii="Arial" w:hAnsi="Arial" w:cs="Arial"/>
          <w:sz w:val="22"/>
        </w:rPr>
        <w:t xml:space="preserve"> involved in the classical </w:t>
      </w:r>
      <w:r w:rsidRPr="00DA0452">
        <w:rPr>
          <w:rFonts w:ascii="Arial" w:hAnsi="Arial" w:cs="Arial"/>
          <w:sz w:val="22"/>
        </w:rPr>
        <w:t>pa</w:t>
      </w:r>
      <w:r w:rsidR="00A575EC" w:rsidRPr="00DA0452">
        <w:rPr>
          <w:rFonts w:ascii="Arial" w:hAnsi="Arial" w:cs="Arial"/>
          <w:sz w:val="22"/>
        </w:rPr>
        <w:t>thway of apoptosis</w:t>
      </w:r>
      <w:r w:rsidR="00D44220"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LDI2PC9zdHlsZT48L0Rpc3BsYXlUZXh0PjxyZWNvcmQ+PHJlYy1udW1iZXI+MzY8L3JlYy1udW1i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LDI2PC9zdHlsZT48L0Rpc3BsYXlUZXh0PjxyZWNvcmQ+PHJlYy1udW1iZXI+MzY8L3JlYy1udW1i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D44220" w:rsidRPr="00DA0452">
        <w:rPr>
          <w:rFonts w:ascii="Arial" w:hAnsi="Arial" w:cs="Arial"/>
          <w:sz w:val="22"/>
        </w:rPr>
      </w:r>
      <w:r w:rsidR="00D44220" w:rsidRPr="00DA0452">
        <w:rPr>
          <w:rFonts w:ascii="Arial" w:hAnsi="Arial" w:cs="Arial"/>
          <w:sz w:val="22"/>
        </w:rPr>
        <w:fldChar w:fldCharType="separate"/>
      </w:r>
      <w:r w:rsidR="00E97555" w:rsidRPr="00DA0452">
        <w:rPr>
          <w:rFonts w:ascii="Arial" w:hAnsi="Arial" w:cs="Arial"/>
          <w:noProof/>
          <w:sz w:val="22"/>
          <w:vertAlign w:val="superscript"/>
        </w:rPr>
        <w:t>25,26</w:t>
      </w:r>
      <w:r w:rsidR="00D44220" w:rsidRPr="00DA0452">
        <w:rPr>
          <w:rFonts w:ascii="Arial" w:hAnsi="Arial" w:cs="Arial"/>
          <w:sz w:val="22"/>
        </w:rPr>
        <w:fldChar w:fldCharType="end"/>
      </w:r>
      <w:r w:rsidR="00A575EC" w:rsidRPr="00DA0452">
        <w:rPr>
          <w:rFonts w:ascii="Arial" w:hAnsi="Arial" w:cs="Arial"/>
          <w:sz w:val="22"/>
        </w:rPr>
        <w:t>. However, caspase</w:t>
      </w:r>
      <w:r w:rsidR="00924CAA" w:rsidRPr="00DA0452">
        <w:rPr>
          <w:rFonts w:ascii="Arial" w:hAnsi="Arial" w:cs="Arial"/>
          <w:sz w:val="22"/>
        </w:rPr>
        <w:t xml:space="preserve"> </w:t>
      </w:r>
      <w:r w:rsidR="00A575EC" w:rsidRPr="00DA0452">
        <w:rPr>
          <w:rFonts w:ascii="Arial" w:hAnsi="Arial" w:cs="Arial"/>
          <w:sz w:val="22"/>
        </w:rPr>
        <w:t xml:space="preserve">1 and </w:t>
      </w:r>
      <w:r w:rsidR="00924CAA" w:rsidRPr="00DA0452">
        <w:rPr>
          <w:rFonts w:ascii="Arial" w:hAnsi="Arial" w:cs="Arial"/>
          <w:sz w:val="22"/>
        </w:rPr>
        <w:t xml:space="preserve">caspase </w:t>
      </w:r>
      <w:r w:rsidR="001A1FC0" w:rsidRPr="00DA0452">
        <w:rPr>
          <w:rFonts w:ascii="Arial" w:hAnsi="Arial" w:cs="Arial"/>
          <w:sz w:val="22"/>
        </w:rPr>
        <w:t>4</w:t>
      </w:r>
      <w:r w:rsidR="00CC4F8A" w:rsidRPr="00DA0452">
        <w:rPr>
          <w:rFonts w:ascii="Arial" w:hAnsi="Arial" w:cs="Arial"/>
          <w:sz w:val="22"/>
        </w:rPr>
        <w:t xml:space="preserve"> (</w:t>
      </w:r>
      <w:r w:rsidR="001A1FC0" w:rsidRPr="00DA0452">
        <w:rPr>
          <w:rFonts w:ascii="Arial" w:hAnsi="Arial" w:cs="Arial"/>
          <w:sz w:val="22"/>
        </w:rPr>
        <w:t>humans</w:t>
      </w:r>
      <w:r w:rsidR="00CC4F8A" w:rsidRPr="00DA0452">
        <w:rPr>
          <w:rFonts w:ascii="Arial" w:hAnsi="Arial" w:cs="Arial"/>
          <w:sz w:val="22"/>
        </w:rPr>
        <w:t>)/</w:t>
      </w:r>
      <w:r w:rsidR="00924CAA" w:rsidRPr="00DA0452">
        <w:rPr>
          <w:rFonts w:ascii="Arial" w:hAnsi="Arial" w:cs="Arial"/>
          <w:sz w:val="22"/>
        </w:rPr>
        <w:t xml:space="preserve">caspase </w:t>
      </w:r>
      <w:r w:rsidR="00A575EC" w:rsidRPr="00DA0452">
        <w:rPr>
          <w:rFonts w:ascii="Arial" w:hAnsi="Arial" w:cs="Arial"/>
          <w:sz w:val="22"/>
        </w:rPr>
        <w:t>11</w:t>
      </w:r>
      <w:r w:rsidR="00CC4F8A" w:rsidRPr="00DA0452">
        <w:rPr>
          <w:rFonts w:ascii="Arial" w:hAnsi="Arial" w:cs="Arial"/>
          <w:sz w:val="22"/>
        </w:rPr>
        <w:t>(</w:t>
      </w:r>
      <w:r w:rsidR="001A1FC0" w:rsidRPr="00DA0452">
        <w:rPr>
          <w:rFonts w:ascii="Arial" w:hAnsi="Arial" w:cs="Arial"/>
          <w:sz w:val="22"/>
        </w:rPr>
        <w:t>mice)</w:t>
      </w:r>
      <w:r w:rsidR="00A575EC" w:rsidRPr="00DA0452">
        <w:rPr>
          <w:rFonts w:ascii="Arial" w:hAnsi="Arial" w:cs="Arial"/>
          <w:sz w:val="22"/>
        </w:rPr>
        <w:t xml:space="preserve"> </w:t>
      </w:r>
      <w:r w:rsidR="00FA27C6" w:rsidRPr="00DA0452">
        <w:rPr>
          <w:rFonts w:ascii="Arial" w:hAnsi="Arial" w:cs="Arial"/>
          <w:sz w:val="22"/>
        </w:rPr>
        <w:t xml:space="preserve">are involved in </w:t>
      </w:r>
      <w:r w:rsidR="00F317AF" w:rsidRPr="00DA0452">
        <w:rPr>
          <w:rFonts w:ascii="Arial" w:hAnsi="Arial" w:cs="Arial"/>
          <w:sz w:val="22"/>
        </w:rPr>
        <w:t>pyroptosis</w:t>
      </w:r>
      <w:r w:rsidR="00682C64" w:rsidRPr="00DA0452">
        <w:rPr>
          <w:rFonts w:ascii="Arial" w:hAnsi="Arial" w:cs="Arial"/>
          <w:sz w:val="22"/>
        </w:rPr>
        <w:fldChar w:fldCharType="begin">
          <w:fldData xml:space="preserve">PEVuZE5vdGU+PENpdGU+PEF1dGhvcj5CZXJnc2Jha2VuPC9BdXRob3I+PFllYXI+MjAwOTwvWWVh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PEVuZE5vdGU+PENpdGU+PEF1dGhvcj5CZXJnc2Jha2VuPC9BdXRob3I+PFllYXI+MjAwOTwvWWVh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682C64" w:rsidRPr="00DA0452">
        <w:rPr>
          <w:rFonts w:ascii="Arial" w:hAnsi="Arial" w:cs="Arial"/>
          <w:sz w:val="22"/>
        </w:rPr>
      </w:r>
      <w:r w:rsidR="00682C64" w:rsidRPr="00DA0452">
        <w:rPr>
          <w:rFonts w:ascii="Arial" w:hAnsi="Arial" w:cs="Arial"/>
          <w:sz w:val="22"/>
        </w:rPr>
        <w:fldChar w:fldCharType="separate"/>
      </w:r>
      <w:r w:rsidR="00E97555" w:rsidRPr="00DA0452">
        <w:rPr>
          <w:rFonts w:ascii="Arial" w:hAnsi="Arial" w:cs="Arial"/>
          <w:noProof/>
          <w:sz w:val="22"/>
          <w:vertAlign w:val="superscript"/>
        </w:rPr>
        <w:t>9,13,27</w:t>
      </w:r>
      <w:r w:rsidR="00682C64" w:rsidRPr="00DA0452">
        <w:rPr>
          <w:rFonts w:ascii="Arial" w:hAnsi="Arial" w:cs="Arial"/>
          <w:sz w:val="22"/>
        </w:rPr>
        <w:fldChar w:fldCharType="end"/>
      </w:r>
      <w:r w:rsidR="00682C64" w:rsidRPr="00DA0452">
        <w:rPr>
          <w:rFonts w:ascii="Arial" w:hAnsi="Arial" w:cs="Arial"/>
          <w:sz w:val="22"/>
        </w:rPr>
        <w:t>. P</w:t>
      </w:r>
      <w:r w:rsidR="00A575EC" w:rsidRPr="00DA0452">
        <w:rPr>
          <w:rFonts w:ascii="Arial" w:hAnsi="Arial" w:cs="Arial"/>
          <w:sz w:val="22"/>
        </w:rPr>
        <w:t>yroptosis has been characterized into two pathways, a cano</w:t>
      </w:r>
      <w:r w:rsidR="00924CAA" w:rsidRPr="00DA0452">
        <w:rPr>
          <w:rFonts w:ascii="Arial" w:hAnsi="Arial" w:cs="Arial"/>
          <w:sz w:val="22"/>
        </w:rPr>
        <w:t xml:space="preserve">nical caspase </w:t>
      </w:r>
      <w:r w:rsidR="00A575EC" w:rsidRPr="00DA0452">
        <w:rPr>
          <w:rFonts w:ascii="Arial" w:hAnsi="Arial" w:cs="Arial"/>
          <w:sz w:val="22"/>
        </w:rPr>
        <w:t>1 pathway that generates IL-1β and IL-</w:t>
      </w:r>
      <w:r w:rsidR="00924CAA" w:rsidRPr="00DA0452">
        <w:rPr>
          <w:rFonts w:ascii="Arial" w:hAnsi="Arial" w:cs="Arial"/>
          <w:sz w:val="22"/>
        </w:rPr>
        <w:t xml:space="preserve">18, and a non-canonical caspase </w:t>
      </w:r>
      <w:r w:rsidR="00A575EC" w:rsidRPr="00DA0452">
        <w:rPr>
          <w:rFonts w:ascii="Arial" w:hAnsi="Arial" w:cs="Arial"/>
          <w:sz w:val="22"/>
        </w:rPr>
        <w:t>11/</w:t>
      </w:r>
      <w:proofErr w:type="spellStart"/>
      <w:r w:rsidR="00CC4F8A" w:rsidRPr="00DA0452">
        <w:rPr>
          <w:rFonts w:ascii="Arial" w:hAnsi="Arial" w:cs="Arial"/>
          <w:sz w:val="22"/>
        </w:rPr>
        <w:t>G</w:t>
      </w:r>
      <w:r w:rsidR="00A575EC" w:rsidRPr="00DA0452">
        <w:rPr>
          <w:rFonts w:ascii="Arial" w:hAnsi="Arial" w:cs="Arial"/>
          <w:sz w:val="22"/>
        </w:rPr>
        <w:t>asdermin</w:t>
      </w:r>
      <w:proofErr w:type="spellEnd"/>
      <w:r w:rsidR="00A575EC" w:rsidRPr="00DA0452">
        <w:rPr>
          <w:rFonts w:ascii="Arial" w:hAnsi="Arial" w:cs="Arial"/>
          <w:sz w:val="22"/>
        </w:rPr>
        <w:t xml:space="preserve">-D pathway that is involved in </w:t>
      </w:r>
      <w:r w:rsidR="00E53680" w:rsidRPr="00DA0452">
        <w:rPr>
          <w:rFonts w:ascii="Arial" w:hAnsi="Arial" w:cs="Arial"/>
          <w:sz w:val="22"/>
        </w:rPr>
        <w:t>the a</w:t>
      </w:r>
      <w:r w:rsidR="00E166E8" w:rsidRPr="00DA0452">
        <w:rPr>
          <w:rFonts w:ascii="Arial" w:hAnsi="Arial" w:cs="Arial"/>
          <w:sz w:val="22"/>
        </w:rPr>
        <w:t xml:space="preserve">ssembly of N-terminal </w:t>
      </w:r>
      <w:proofErr w:type="spellStart"/>
      <w:r w:rsidR="00E166E8" w:rsidRPr="00DA0452">
        <w:rPr>
          <w:rFonts w:ascii="Arial" w:hAnsi="Arial" w:cs="Arial"/>
          <w:sz w:val="22"/>
        </w:rPr>
        <w:t>Gasdermin</w:t>
      </w:r>
      <w:proofErr w:type="spellEnd"/>
      <w:r w:rsidR="00E166E8" w:rsidRPr="00DA0452">
        <w:rPr>
          <w:rFonts w:ascii="Arial" w:hAnsi="Arial" w:cs="Arial"/>
          <w:sz w:val="22"/>
        </w:rPr>
        <w:t>-</w:t>
      </w:r>
      <w:r w:rsidR="00E53680" w:rsidRPr="00DA0452">
        <w:rPr>
          <w:rFonts w:ascii="Arial" w:hAnsi="Arial" w:cs="Arial"/>
          <w:sz w:val="22"/>
        </w:rPr>
        <w:t xml:space="preserve">D protein channel and </w:t>
      </w:r>
      <w:r w:rsidR="00A575EC" w:rsidRPr="00DA0452">
        <w:rPr>
          <w:rFonts w:ascii="Arial" w:hAnsi="Arial" w:cs="Arial"/>
          <w:sz w:val="22"/>
        </w:rPr>
        <w:t>the secretion of</w:t>
      </w:r>
      <w:r w:rsidR="00A575EC" w:rsidRPr="00DA0452">
        <w:rPr>
          <w:rFonts w:ascii="Arial" w:hAnsi="Arial" w:cs="Arial"/>
          <w:color w:val="FF0000"/>
          <w:sz w:val="22"/>
        </w:rPr>
        <w:t xml:space="preserve"> </w:t>
      </w:r>
      <w:r w:rsidR="00A575EC" w:rsidRPr="00DA0452">
        <w:rPr>
          <w:rFonts w:ascii="Arial" w:hAnsi="Arial" w:cs="Arial"/>
          <w:color w:val="auto"/>
          <w:sz w:val="22"/>
        </w:rPr>
        <w:t>IL-1</w:t>
      </w:r>
      <w:r w:rsidR="00E166E8" w:rsidRPr="00DA0452">
        <w:rPr>
          <w:rFonts w:ascii="Arial" w:hAnsi="Arial" w:cs="Arial"/>
          <w:color w:val="auto"/>
          <w:sz w:val="22"/>
        </w:rPr>
        <w:t>β</w:t>
      </w:r>
      <w:r w:rsidR="005F7C03" w:rsidRPr="00DA0452">
        <w:rPr>
          <w:rFonts w:ascii="Arial" w:hAnsi="Arial" w:cs="Arial"/>
          <w:color w:val="auto"/>
          <w:sz w:val="22"/>
        </w:rPr>
        <w:t xml:space="preserve"> and </w:t>
      </w:r>
      <w:r w:rsidR="00A575EC" w:rsidRPr="00DA0452">
        <w:rPr>
          <w:rFonts w:ascii="Arial" w:hAnsi="Arial" w:cs="Arial"/>
          <w:color w:val="auto"/>
          <w:sz w:val="22"/>
        </w:rPr>
        <w:t>IL-18</w:t>
      </w:r>
      <w:r w:rsidR="005C2F85" w:rsidRPr="00DA0452">
        <w:rPr>
          <w:rFonts w:ascii="Arial" w:hAnsi="Arial" w:cs="Arial"/>
          <w:color w:val="auto"/>
          <w:sz w:val="22"/>
        </w:rPr>
        <w:fldChar w:fldCharType="begin">
          <w:fldData xml:space="preserve">PEVuZE5vdGU+PENpdGU+PEF1dGhvcj5TY2hyb2RlcjwvQXV0aG9yPjxZZWFyPjIwMTA8L1llYXI+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</w:fldData>
        </w:fldChar>
      </w:r>
      <w:r w:rsidR="00E97555" w:rsidRPr="00DA0452">
        <w:rPr>
          <w:rFonts w:ascii="Arial" w:hAnsi="Arial" w:cs="Arial"/>
          <w:color w:val="auto"/>
          <w:sz w:val="22"/>
        </w:rPr>
        <w:instrText xml:space="preserve"> ADDIN EN.CITE </w:instrText>
      </w:r>
      <w:r w:rsidR="00E97555" w:rsidRPr="00DA0452">
        <w:rPr>
          <w:rFonts w:ascii="Arial" w:hAnsi="Arial" w:cs="Arial"/>
          <w:color w:val="auto"/>
          <w:sz w:val="22"/>
        </w:rPr>
        <w:fldChar w:fldCharType="begin">
          <w:fldData xml:space="preserve">PEVuZE5vdGU+PENpdGU+PEF1dGhvcj5TY2hyb2RlcjwvQXV0aG9yPjxZZWFyPjIwMTA8L1llYXI+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</w:fldData>
        </w:fldChar>
      </w:r>
      <w:r w:rsidR="00E97555" w:rsidRPr="00DA0452">
        <w:rPr>
          <w:rFonts w:ascii="Arial" w:hAnsi="Arial" w:cs="Arial"/>
          <w:color w:val="auto"/>
          <w:sz w:val="22"/>
        </w:rPr>
        <w:instrText xml:space="preserve"> ADDIN EN.CITE.DATA </w:instrText>
      </w:r>
      <w:r w:rsidR="00E97555" w:rsidRPr="00DA0452">
        <w:rPr>
          <w:rFonts w:ascii="Arial" w:hAnsi="Arial" w:cs="Arial"/>
          <w:color w:val="auto"/>
          <w:sz w:val="22"/>
        </w:rPr>
      </w:r>
      <w:r w:rsidR="00E97555" w:rsidRPr="00DA0452">
        <w:rPr>
          <w:rFonts w:ascii="Arial" w:hAnsi="Arial" w:cs="Arial"/>
          <w:color w:val="auto"/>
          <w:sz w:val="22"/>
        </w:rPr>
        <w:fldChar w:fldCharType="end"/>
      </w:r>
      <w:r w:rsidR="005C2F85" w:rsidRPr="00DA0452">
        <w:rPr>
          <w:rFonts w:ascii="Arial" w:hAnsi="Arial" w:cs="Arial"/>
          <w:color w:val="auto"/>
          <w:sz w:val="22"/>
        </w:rPr>
      </w:r>
      <w:r w:rsidR="005C2F85" w:rsidRPr="00DA0452">
        <w:rPr>
          <w:rFonts w:ascii="Arial" w:hAnsi="Arial" w:cs="Arial"/>
          <w:color w:val="auto"/>
          <w:sz w:val="22"/>
        </w:rPr>
        <w:fldChar w:fldCharType="separate"/>
      </w:r>
      <w:r w:rsidR="00E97555" w:rsidRPr="00DA0452">
        <w:rPr>
          <w:rFonts w:ascii="Arial" w:hAnsi="Arial" w:cs="Arial"/>
          <w:noProof/>
          <w:color w:val="auto"/>
          <w:sz w:val="22"/>
          <w:vertAlign w:val="superscript"/>
        </w:rPr>
        <w:t>28,29</w:t>
      </w:r>
      <w:r w:rsidR="005C2F85" w:rsidRPr="00DA0452">
        <w:rPr>
          <w:rFonts w:ascii="Arial" w:hAnsi="Arial" w:cs="Arial"/>
          <w:color w:val="auto"/>
          <w:sz w:val="22"/>
        </w:rPr>
        <w:fldChar w:fldCharType="end"/>
      </w:r>
      <w:r w:rsidR="00215D02" w:rsidRPr="00DA0452">
        <w:rPr>
          <w:rFonts w:ascii="Arial" w:hAnsi="Arial" w:cs="Arial"/>
          <w:sz w:val="22"/>
        </w:rPr>
        <w:t xml:space="preserve"> (</w:t>
      </w:r>
      <w:r w:rsidR="00215D02" w:rsidRPr="00DA0452">
        <w:rPr>
          <w:rFonts w:ascii="Arial" w:hAnsi="Arial" w:cs="Arial"/>
          <w:b/>
          <w:bCs/>
          <w:sz w:val="22"/>
        </w:rPr>
        <w:t>Fig</w:t>
      </w:r>
      <w:r w:rsidR="00D2432E" w:rsidRPr="00DA0452">
        <w:rPr>
          <w:rFonts w:ascii="Arial" w:hAnsi="Arial" w:cs="Arial"/>
          <w:b/>
          <w:bCs/>
          <w:sz w:val="22"/>
        </w:rPr>
        <w:t>ure</w:t>
      </w:r>
      <w:r w:rsidR="00924CAA" w:rsidRPr="00DA0452">
        <w:rPr>
          <w:rFonts w:ascii="Arial" w:hAnsi="Arial" w:cs="Arial"/>
          <w:b/>
          <w:bCs/>
          <w:sz w:val="22"/>
        </w:rPr>
        <w:t>s</w:t>
      </w:r>
      <w:r w:rsidR="00A3212A" w:rsidRPr="00DA0452">
        <w:rPr>
          <w:rFonts w:ascii="Arial" w:hAnsi="Arial" w:cs="Arial"/>
          <w:b/>
          <w:bCs/>
          <w:sz w:val="22"/>
        </w:rPr>
        <w:t xml:space="preserve"> </w:t>
      </w:r>
      <w:r w:rsidR="00215D02" w:rsidRPr="00DA0452">
        <w:rPr>
          <w:rFonts w:ascii="Arial" w:hAnsi="Arial" w:cs="Arial"/>
          <w:b/>
          <w:bCs/>
          <w:sz w:val="22"/>
        </w:rPr>
        <w:t>1</w:t>
      </w:r>
      <w:r w:rsidR="00924CAA" w:rsidRPr="00DA0452">
        <w:rPr>
          <w:rFonts w:ascii="Arial" w:hAnsi="Arial" w:cs="Arial"/>
          <w:b/>
          <w:bCs/>
          <w:sz w:val="22"/>
        </w:rPr>
        <w:t>A and B</w:t>
      </w:r>
      <w:r w:rsidR="00215D02" w:rsidRPr="00DA0452">
        <w:rPr>
          <w:rFonts w:ascii="Arial" w:hAnsi="Arial" w:cs="Arial"/>
          <w:sz w:val="22"/>
        </w:rPr>
        <w:t>)</w:t>
      </w:r>
      <w:r w:rsidR="00A575EC" w:rsidRPr="00DA0452">
        <w:rPr>
          <w:rFonts w:ascii="Arial" w:hAnsi="Arial" w:cs="Arial"/>
          <w:sz w:val="22"/>
        </w:rPr>
        <w:t xml:space="preserve">. </w:t>
      </w:r>
    </w:p>
    <w:p w14:paraId="250141CB" w14:textId="19B29CE3" w:rsidR="006B6402" w:rsidRPr="00DA0452" w:rsidRDefault="00667CF6" w:rsidP="007E42C5">
      <w:pPr>
        <w:pStyle w:val="MDPI31text"/>
        <w:spacing w:line="360" w:lineRule="auto"/>
        <w:rPr>
          <w:rFonts w:ascii="Arial" w:hAnsi="Arial" w:cs="Arial"/>
          <w:sz w:val="22"/>
        </w:rPr>
      </w:pPr>
      <w:r w:rsidRPr="00DA0452">
        <w:rPr>
          <w:rFonts w:ascii="Arial" w:hAnsi="Arial" w:cs="Arial"/>
          <w:sz w:val="22"/>
        </w:rPr>
        <w:t xml:space="preserve">Inflammasomes are </w:t>
      </w:r>
      <w:r w:rsidR="006F5BCA" w:rsidRPr="00DA0452">
        <w:rPr>
          <w:rFonts w:ascii="Arial" w:hAnsi="Arial" w:cs="Arial"/>
          <w:sz w:val="22"/>
        </w:rPr>
        <w:t xml:space="preserve">large </w:t>
      </w:r>
      <w:r w:rsidRPr="00DA0452">
        <w:rPr>
          <w:rFonts w:ascii="Arial" w:hAnsi="Arial" w:cs="Arial"/>
          <w:sz w:val="22"/>
        </w:rPr>
        <w:t xml:space="preserve">protein complexes that </w:t>
      </w:r>
      <w:r w:rsidR="00AA10D5" w:rsidRPr="00DA0452">
        <w:rPr>
          <w:rFonts w:ascii="Arial" w:hAnsi="Arial" w:cs="Arial"/>
          <w:sz w:val="22"/>
        </w:rPr>
        <w:t>act as a sensor for</w:t>
      </w:r>
      <w:r w:rsidRPr="00DA0452">
        <w:rPr>
          <w:rFonts w:ascii="Arial" w:hAnsi="Arial" w:cs="Arial"/>
          <w:sz w:val="22"/>
        </w:rPr>
        <w:t xml:space="preserve"> danger signals from pathogens and damaged cells, and </w:t>
      </w:r>
      <w:r w:rsidR="00924CAA" w:rsidRPr="00DA0452">
        <w:rPr>
          <w:rFonts w:ascii="Arial" w:hAnsi="Arial" w:cs="Arial"/>
          <w:sz w:val="22"/>
        </w:rPr>
        <w:t xml:space="preserve">activate caspase </w:t>
      </w:r>
      <w:r w:rsidR="00CB5705" w:rsidRPr="00DA0452">
        <w:rPr>
          <w:rFonts w:ascii="Arial" w:hAnsi="Arial" w:cs="Arial"/>
          <w:sz w:val="22"/>
        </w:rPr>
        <w:t>1</w:t>
      </w:r>
      <w:r w:rsidRPr="00DA0452">
        <w:rPr>
          <w:rFonts w:ascii="Arial" w:hAnsi="Arial" w:cs="Arial"/>
          <w:sz w:val="22"/>
        </w:rPr>
        <w:t xml:space="preserve">, which </w:t>
      </w:r>
      <w:r w:rsidR="006A7454" w:rsidRPr="00DA0452">
        <w:rPr>
          <w:rFonts w:ascii="Arial" w:hAnsi="Arial" w:cs="Arial"/>
          <w:sz w:val="22"/>
        </w:rPr>
        <w:t>generate t</w:t>
      </w:r>
      <w:r w:rsidRPr="00DA0452">
        <w:rPr>
          <w:rFonts w:ascii="Arial" w:hAnsi="Arial" w:cs="Arial"/>
          <w:sz w:val="22"/>
        </w:rPr>
        <w:t>he cytokines IL-1β and IL-18</w:t>
      </w:r>
      <w:r w:rsidR="00584331" w:rsidRPr="00DA0452">
        <w:rPr>
          <w:rFonts w:ascii="Arial" w:hAnsi="Arial" w:cs="Arial"/>
          <w:sz w:val="22"/>
        </w:rPr>
        <w:t>. Once caspase</w:t>
      </w:r>
      <w:r w:rsidR="00924CAA" w:rsidRPr="00DA0452">
        <w:rPr>
          <w:rFonts w:ascii="Arial" w:hAnsi="Arial" w:cs="Arial"/>
          <w:sz w:val="22"/>
        </w:rPr>
        <w:t xml:space="preserve"> </w:t>
      </w:r>
      <w:r w:rsidR="00584331" w:rsidRPr="00DA0452">
        <w:rPr>
          <w:rFonts w:ascii="Arial" w:hAnsi="Arial" w:cs="Arial"/>
          <w:sz w:val="22"/>
        </w:rPr>
        <w:t>1</w:t>
      </w:r>
      <w:r w:rsidR="001F751B">
        <w:rPr>
          <w:rFonts w:ascii="Arial" w:hAnsi="Arial" w:cs="Arial"/>
          <w:sz w:val="22"/>
        </w:rPr>
        <w:t xml:space="preserve"> is</w:t>
      </w:r>
      <w:r w:rsidR="00584331" w:rsidRPr="00DA0452">
        <w:rPr>
          <w:rFonts w:ascii="Arial" w:hAnsi="Arial" w:cs="Arial"/>
          <w:sz w:val="22"/>
        </w:rPr>
        <w:t xml:space="preserve"> activated and IL-1β secreted</w:t>
      </w:r>
      <w:r w:rsidR="006A7454" w:rsidRPr="00DA0452">
        <w:rPr>
          <w:rFonts w:ascii="Arial" w:hAnsi="Arial" w:cs="Arial"/>
          <w:sz w:val="22"/>
        </w:rPr>
        <w:t xml:space="preserve">, IL-1β </w:t>
      </w:r>
      <w:r w:rsidR="00CB5705" w:rsidRPr="00DA0452">
        <w:rPr>
          <w:rFonts w:ascii="Arial" w:hAnsi="Arial" w:cs="Arial"/>
          <w:sz w:val="22"/>
        </w:rPr>
        <w:t>can circulate in</w:t>
      </w:r>
      <w:r w:rsidR="006A7454" w:rsidRPr="00DA0452">
        <w:rPr>
          <w:rFonts w:ascii="Arial" w:hAnsi="Arial" w:cs="Arial"/>
          <w:sz w:val="22"/>
        </w:rPr>
        <w:t xml:space="preserve"> the extracellular space l</w:t>
      </w:r>
      <w:r w:rsidR="00CB5705" w:rsidRPr="00DA0452">
        <w:rPr>
          <w:rFonts w:ascii="Arial" w:hAnsi="Arial" w:cs="Arial"/>
          <w:sz w:val="22"/>
        </w:rPr>
        <w:t>eading</w:t>
      </w:r>
      <w:r w:rsidR="00584331" w:rsidRPr="00DA0452">
        <w:rPr>
          <w:rFonts w:ascii="Arial" w:hAnsi="Arial" w:cs="Arial"/>
          <w:sz w:val="22"/>
        </w:rPr>
        <w:t xml:space="preserve"> to </w:t>
      </w:r>
      <w:r w:rsidR="00AA10D5" w:rsidRPr="00DA0452">
        <w:rPr>
          <w:rFonts w:ascii="Arial" w:hAnsi="Arial" w:cs="Arial"/>
          <w:sz w:val="22"/>
        </w:rPr>
        <w:t xml:space="preserve">increased </w:t>
      </w:r>
      <w:r w:rsidR="00584331" w:rsidRPr="00DA0452">
        <w:rPr>
          <w:rFonts w:ascii="Arial" w:hAnsi="Arial" w:cs="Arial"/>
          <w:sz w:val="22"/>
        </w:rPr>
        <w:t>production</w:t>
      </w:r>
      <w:r w:rsidR="00AA10D5" w:rsidRPr="00DA0452">
        <w:rPr>
          <w:rFonts w:ascii="Arial" w:hAnsi="Arial" w:cs="Arial"/>
          <w:sz w:val="22"/>
        </w:rPr>
        <w:t xml:space="preserve"> of </w:t>
      </w:r>
      <w:r w:rsidR="00FC2573" w:rsidRPr="00DA0452">
        <w:rPr>
          <w:rFonts w:ascii="Arial" w:hAnsi="Arial" w:cs="Arial"/>
          <w:sz w:val="22"/>
        </w:rPr>
        <w:t>other pro</w:t>
      </w:r>
      <w:r w:rsidR="00924CAA" w:rsidRPr="00DA0452">
        <w:rPr>
          <w:rFonts w:ascii="Arial" w:hAnsi="Arial" w:cs="Arial"/>
          <w:sz w:val="22"/>
        </w:rPr>
        <w:t>-</w:t>
      </w:r>
      <w:r w:rsidR="00FC2573" w:rsidRPr="00DA0452">
        <w:rPr>
          <w:rFonts w:ascii="Arial" w:hAnsi="Arial" w:cs="Arial"/>
          <w:sz w:val="22"/>
        </w:rPr>
        <w:t xml:space="preserve">inflammatory </w:t>
      </w:r>
      <w:r w:rsidR="00AA10D5" w:rsidRPr="00DA0452">
        <w:rPr>
          <w:rFonts w:ascii="Arial" w:hAnsi="Arial" w:cs="Arial"/>
          <w:sz w:val="22"/>
        </w:rPr>
        <w:t>cytokines and chemokines,</w:t>
      </w:r>
      <w:r w:rsidR="00FC2573" w:rsidRPr="00DA0452">
        <w:rPr>
          <w:rFonts w:ascii="Arial" w:hAnsi="Arial" w:cs="Arial"/>
          <w:sz w:val="22"/>
        </w:rPr>
        <w:t xml:space="preserve"> which activate innate immune response and exacerbate inflammatory cascade</w:t>
      </w:r>
      <w:r w:rsidR="00FC2573" w:rsidRPr="00DA0452">
        <w:rPr>
          <w:rFonts w:ascii="Arial" w:hAnsi="Arial" w:cs="Arial"/>
          <w:sz w:val="22"/>
        </w:rPr>
        <w:fldChar w:fldCharType="begin">
          <w:fldData xml:space="preserve">PEVuZE5vdGU+PENpdGU+PEF1dGhvcj5TY2hyb2RlcjwvQXV0aG9yPjxZZWFyPjIwMTA8L1llYXI+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PEVuZE5vdGU+PENpdGU+PEF1dGhvcj5TY2hyb2RlcjwvQXV0aG9yPjxZZWFyPjIwMTA8L1llYXI+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FC2573" w:rsidRPr="00DA0452">
        <w:rPr>
          <w:rFonts w:ascii="Arial" w:hAnsi="Arial" w:cs="Arial"/>
          <w:sz w:val="22"/>
        </w:rPr>
      </w:r>
      <w:r w:rsidR="00FC2573" w:rsidRPr="00DA0452">
        <w:rPr>
          <w:rFonts w:ascii="Arial" w:hAnsi="Arial" w:cs="Arial"/>
          <w:sz w:val="22"/>
        </w:rPr>
        <w:fldChar w:fldCharType="separate"/>
      </w:r>
      <w:r w:rsidR="00E97555" w:rsidRPr="00DA0452">
        <w:rPr>
          <w:rFonts w:ascii="Arial" w:hAnsi="Arial" w:cs="Arial"/>
          <w:noProof/>
          <w:sz w:val="22"/>
          <w:vertAlign w:val="superscript"/>
        </w:rPr>
        <w:t>28,30-32</w:t>
      </w:r>
      <w:r w:rsidR="00FC2573" w:rsidRPr="00DA0452">
        <w:rPr>
          <w:rFonts w:ascii="Arial" w:hAnsi="Arial" w:cs="Arial"/>
          <w:sz w:val="22"/>
        </w:rPr>
        <w:fldChar w:fldCharType="end"/>
      </w:r>
      <w:r w:rsidRPr="00DA0452">
        <w:rPr>
          <w:rFonts w:ascii="Arial" w:hAnsi="Arial" w:cs="Arial"/>
          <w:sz w:val="22"/>
        </w:rPr>
        <w:t xml:space="preserve">. Inflammasomes not only act as a sensor for danger signaling, but also can induce signaling amplification and activate </w:t>
      </w:r>
      <w:r w:rsidR="006A7454" w:rsidRPr="00DA0452">
        <w:rPr>
          <w:rFonts w:ascii="Arial" w:hAnsi="Arial" w:cs="Arial"/>
          <w:sz w:val="22"/>
        </w:rPr>
        <w:t xml:space="preserve">subsequent innate immune response and promote </w:t>
      </w:r>
      <w:r w:rsidRPr="00DA0452">
        <w:rPr>
          <w:rFonts w:ascii="Arial" w:hAnsi="Arial" w:cs="Arial"/>
          <w:sz w:val="22"/>
        </w:rPr>
        <w:t xml:space="preserve">inflammation by secreting </w:t>
      </w:r>
      <w:r w:rsidR="0096622B" w:rsidRPr="00DA0452">
        <w:rPr>
          <w:rFonts w:ascii="Arial" w:hAnsi="Arial" w:cs="Arial"/>
          <w:sz w:val="22"/>
        </w:rPr>
        <w:t xml:space="preserve">different </w:t>
      </w:r>
      <w:r w:rsidRPr="00DA0452">
        <w:rPr>
          <w:rFonts w:ascii="Arial" w:hAnsi="Arial" w:cs="Arial"/>
          <w:sz w:val="22"/>
        </w:rPr>
        <w:t>cytokines</w:t>
      </w:r>
      <w:r w:rsidR="0096622B" w:rsidRPr="00DA0452">
        <w:rPr>
          <w:rFonts w:ascii="Arial" w:hAnsi="Arial" w:cs="Arial"/>
          <w:sz w:val="22"/>
        </w:rPr>
        <w:t xml:space="preserve"> and chemokines,</w:t>
      </w:r>
      <w:r w:rsidRPr="00DA0452">
        <w:rPr>
          <w:rFonts w:ascii="Arial" w:hAnsi="Arial" w:cs="Arial"/>
          <w:sz w:val="22"/>
        </w:rPr>
        <w:t xml:space="preserve"> therefore</w:t>
      </w:r>
      <w:r w:rsidR="00FC2573" w:rsidRPr="00DA0452">
        <w:rPr>
          <w:rFonts w:ascii="Arial" w:hAnsi="Arial" w:cs="Arial"/>
          <w:sz w:val="22"/>
        </w:rPr>
        <w:t xml:space="preserve"> setting an increased threshold</w:t>
      </w:r>
      <w:r w:rsidR="00AA10D5" w:rsidRPr="00DA0452">
        <w:rPr>
          <w:rFonts w:ascii="Arial" w:hAnsi="Arial" w:cs="Arial"/>
          <w:sz w:val="22"/>
        </w:rPr>
        <w:t>.</w:t>
      </w:r>
      <w:r w:rsidR="00D850AD" w:rsidRPr="00DA0452">
        <w:rPr>
          <w:rFonts w:ascii="Arial" w:hAnsi="Arial" w:cs="Arial"/>
          <w:sz w:val="22"/>
        </w:rPr>
        <w:t xml:space="preserve"> </w:t>
      </w:r>
      <w:r w:rsidR="00E97555" w:rsidRPr="00DA0452">
        <w:rPr>
          <w:rFonts w:ascii="Arial" w:hAnsi="Arial" w:cs="Arial"/>
          <w:sz w:val="22"/>
        </w:rPr>
        <w:t xml:space="preserve">Furthermore, </w:t>
      </w:r>
      <w:r w:rsidR="00D770BC" w:rsidRPr="00DA0452">
        <w:rPr>
          <w:rFonts w:ascii="Arial" w:hAnsi="Arial" w:cs="Arial"/>
          <w:sz w:val="22"/>
        </w:rPr>
        <w:t xml:space="preserve">several lines of evidence suggested that </w:t>
      </w:r>
      <w:r w:rsidR="00E97555" w:rsidRPr="00DA0452">
        <w:rPr>
          <w:rFonts w:ascii="Arial" w:hAnsi="Arial" w:cs="Arial"/>
          <w:sz w:val="22"/>
        </w:rPr>
        <w:t xml:space="preserve">reactive oxygen species (ROS) </w:t>
      </w:r>
      <w:r w:rsidR="00D770BC" w:rsidRPr="00DA0452">
        <w:rPr>
          <w:rFonts w:ascii="Arial" w:hAnsi="Arial" w:cs="Arial"/>
          <w:sz w:val="22"/>
        </w:rPr>
        <w:t>can serve</w:t>
      </w:r>
      <w:r w:rsidR="00E97555" w:rsidRPr="00DA0452">
        <w:rPr>
          <w:rFonts w:ascii="Arial" w:hAnsi="Arial" w:cs="Arial"/>
          <w:sz w:val="22"/>
        </w:rPr>
        <w:t xml:space="preserve"> as </w:t>
      </w:r>
      <w:r w:rsidR="00D770BC" w:rsidRPr="00DA0452">
        <w:rPr>
          <w:rFonts w:ascii="Arial" w:hAnsi="Arial" w:cs="Arial"/>
          <w:sz w:val="22"/>
        </w:rPr>
        <w:t>a major inflammasome activator</w:t>
      </w:r>
      <w:r w:rsidR="00E97555" w:rsidRPr="00DA0452">
        <w:rPr>
          <w:rFonts w:ascii="Arial" w:hAnsi="Arial" w:cs="Arial"/>
          <w:sz w:val="22"/>
        </w:rPr>
        <w:fldChar w:fldCharType="begin">
          <w:fldData xml:space="preserve">PEVuZE5vdGU+PENpdGU+PEF1dGhvcj5ZaW48L0F1dGhvcj48WWVhcj4yMDEzPC9ZZWFyPjxSZWNO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PEVuZE5vdGU+PENpdGU+PEF1dGhvcj5ZaW48L0F1dGhvcj48WWVhcj4yMDEzPC9ZZWFyPjxSZWNO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E97555" w:rsidRPr="00DA0452">
        <w:rPr>
          <w:rFonts w:ascii="Arial" w:hAnsi="Arial" w:cs="Arial"/>
          <w:sz w:val="22"/>
        </w:rPr>
      </w:r>
      <w:r w:rsidR="00E97555" w:rsidRPr="00DA0452">
        <w:rPr>
          <w:rFonts w:ascii="Arial" w:hAnsi="Arial" w:cs="Arial"/>
          <w:sz w:val="22"/>
        </w:rPr>
        <w:fldChar w:fldCharType="separate"/>
      </w:r>
      <w:r w:rsidR="00E97555" w:rsidRPr="00DA0452">
        <w:rPr>
          <w:rFonts w:ascii="Arial" w:hAnsi="Arial" w:cs="Arial"/>
          <w:noProof/>
          <w:sz w:val="22"/>
          <w:vertAlign w:val="superscript"/>
        </w:rPr>
        <w:t>13,33,34</w:t>
      </w:r>
      <w:r w:rsidR="00E97555" w:rsidRPr="00DA0452">
        <w:rPr>
          <w:rFonts w:ascii="Arial" w:hAnsi="Arial" w:cs="Arial"/>
          <w:sz w:val="22"/>
        </w:rPr>
        <w:fldChar w:fldCharType="end"/>
      </w:r>
      <w:r w:rsidR="00E97555" w:rsidRPr="00DA0452">
        <w:rPr>
          <w:rFonts w:ascii="Arial" w:hAnsi="Arial" w:cs="Arial"/>
          <w:sz w:val="22"/>
        </w:rPr>
        <w:t>.</w:t>
      </w:r>
      <w:r w:rsidR="00785258" w:rsidRPr="00DA0452">
        <w:rPr>
          <w:rFonts w:ascii="Arial" w:hAnsi="Arial" w:cs="Arial"/>
          <w:sz w:val="22"/>
        </w:rPr>
        <w:t xml:space="preserve"> </w:t>
      </w:r>
      <w:r w:rsidR="001F751B">
        <w:rPr>
          <w:rFonts w:ascii="Arial" w:hAnsi="Arial" w:cs="Arial"/>
          <w:sz w:val="22"/>
        </w:rPr>
        <w:t>The</w:t>
      </w:r>
      <w:r w:rsidR="006E7952">
        <w:rPr>
          <w:rFonts w:ascii="Arial" w:hAnsi="Arial" w:cs="Arial"/>
          <w:sz w:val="22"/>
        </w:rPr>
        <w:t xml:space="preserve"> ROS system can serve</w:t>
      </w:r>
      <w:r w:rsidR="00785258" w:rsidRPr="00DA0452">
        <w:rPr>
          <w:rFonts w:ascii="Arial" w:hAnsi="Arial" w:cs="Arial"/>
          <w:sz w:val="22"/>
        </w:rPr>
        <w:t xml:space="preserve"> as</w:t>
      </w:r>
      <w:r w:rsidR="006E7952">
        <w:rPr>
          <w:rFonts w:ascii="Arial" w:hAnsi="Arial" w:cs="Arial"/>
          <w:sz w:val="22"/>
        </w:rPr>
        <w:t xml:space="preserve"> an</w:t>
      </w:r>
      <w:r w:rsidR="00785258" w:rsidRPr="00DA0452">
        <w:rPr>
          <w:rFonts w:ascii="Arial" w:hAnsi="Arial" w:cs="Arial"/>
          <w:sz w:val="22"/>
        </w:rPr>
        <w:t xml:space="preserve"> integrated sensor network</w:t>
      </w:r>
      <w:r w:rsidR="006E7952">
        <w:rPr>
          <w:rFonts w:ascii="Arial" w:hAnsi="Arial" w:cs="Arial"/>
          <w:sz w:val="22"/>
        </w:rPr>
        <w:t xml:space="preserve"> </w:t>
      </w:r>
      <w:r w:rsidR="000F041B" w:rsidRPr="00DA0452">
        <w:rPr>
          <w:rFonts w:ascii="Arial" w:hAnsi="Arial" w:cs="Arial"/>
          <w:sz w:val="22"/>
        </w:rPr>
        <w:t>related to inflammasome/caspase system to trigger inflammation</w:t>
      </w:r>
      <w:r w:rsidR="000F041B" w:rsidRPr="00DA0452">
        <w:rPr>
          <w:rFonts w:ascii="Arial" w:hAnsi="Arial" w:cs="Arial"/>
          <w:sz w:val="22"/>
        </w:rPr>
        <w:fldChar w:fldCharType="begin">
          <w:fldData xml:space="preserve">PEVuZE5vdGU+PENpdGU+PEF1dGhvcj5TdW48L0F1dGhvcj48WWVhcj4yMDIwPC9ZZWFyPjxSZWNO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</w:fldData>
        </w:fldChar>
      </w:r>
      <w:r w:rsidR="000F041B" w:rsidRPr="00DA0452">
        <w:rPr>
          <w:rFonts w:ascii="Arial" w:hAnsi="Arial" w:cs="Arial"/>
          <w:sz w:val="22"/>
        </w:rPr>
        <w:instrText xml:space="preserve"> ADDIN EN.CITE </w:instrText>
      </w:r>
      <w:r w:rsidR="000F041B" w:rsidRPr="00DA0452">
        <w:rPr>
          <w:rFonts w:ascii="Arial" w:hAnsi="Arial" w:cs="Arial"/>
          <w:sz w:val="22"/>
        </w:rPr>
        <w:fldChar w:fldCharType="begin">
          <w:fldData xml:space="preserve">PEVuZE5vdGU+PENpdGU+PEF1dGhvcj5TdW48L0F1dGhvcj48WWVhcj4yMDIwPC9ZZWFyPjxSZWNO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</w:fldData>
        </w:fldChar>
      </w:r>
      <w:r w:rsidR="000F041B" w:rsidRPr="00DA0452">
        <w:rPr>
          <w:rFonts w:ascii="Arial" w:hAnsi="Arial" w:cs="Arial"/>
          <w:sz w:val="22"/>
        </w:rPr>
        <w:instrText xml:space="preserve"> ADDIN EN.CITE.DATA </w:instrText>
      </w:r>
      <w:r w:rsidR="000F041B" w:rsidRPr="00DA0452">
        <w:rPr>
          <w:rFonts w:ascii="Arial" w:hAnsi="Arial" w:cs="Arial"/>
          <w:sz w:val="22"/>
        </w:rPr>
      </w:r>
      <w:r w:rsidR="000F041B" w:rsidRPr="00DA0452">
        <w:rPr>
          <w:rFonts w:ascii="Arial" w:hAnsi="Arial" w:cs="Arial"/>
          <w:sz w:val="22"/>
        </w:rPr>
        <w:fldChar w:fldCharType="end"/>
      </w:r>
      <w:r w:rsidR="000F041B" w:rsidRPr="00DA0452">
        <w:rPr>
          <w:rFonts w:ascii="Arial" w:hAnsi="Arial" w:cs="Arial"/>
          <w:sz w:val="22"/>
        </w:rPr>
      </w:r>
      <w:r w:rsidR="000F041B" w:rsidRPr="00DA0452">
        <w:rPr>
          <w:rFonts w:ascii="Arial" w:hAnsi="Arial" w:cs="Arial"/>
          <w:sz w:val="22"/>
        </w:rPr>
        <w:fldChar w:fldCharType="separate"/>
      </w:r>
      <w:r w:rsidR="000F041B" w:rsidRPr="00DA0452">
        <w:rPr>
          <w:rFonts w:ascii="Arial" w:hAnsi="Arial" w:cs="Arial"/>
          <w:noProof/>
          <w:sz w:val="22"/>
          <w:vertAlign w:val="superscript"/>
        </w:rPr>
        <w:t>34</w:t>
      </w:r>
      <w:r w:rsidR="000F041B" w:rsidRPr="00DA0452">
        <w:rPr>
          <w:rFonts w:ascii="Arial" w:hAnsi="Arial" w:cs="Arial"/>
          <w:sz w:val="22"/>
        </w:rPr>
        <w:fldChar w:fldCharType="end"/>
      </w:r>
      <w:r w:rsidR="000F041B" w:rsidRPr="00DA0452">
        <w:rPr>
          <w:rFonts w:ascii="Arial" w:hAnsi="Arial" w:cs="Arial"/>
          <w:sz w:val="22"/>
        </w:rPr>
        <w:t>.</w:t>
      </w:r>
      <w:r w:rsidR="00E97555" w:rsidRPr="00DA0452">
        <w:rPr>
          <w:rFonts w:ascii="Arial" w:hAnsi="Arial" w:cs="Arial"/>
          <w:sz w:val="22"/>
        </w:rPr>
        <w:t xml:space="preserve"> </w:t>
      </w:r>
      <w:r w:rsidR="00D850AD" w:rsidRPr="00DA0452">
        <w:rPr>
          <w:rFonts w:ascii="Arial" w:hAnsi="Arial" w:cs="Arial"/>
          <w:sz w:val="22"/>
        </w:rPr>
        <w:t xml:space="preserve">Inflammasomes have been shown to express in immune </w:t>
      </w:r>
      <w:r w:rsidR="00D850AD" w:rsidRPr="00DA0452">
        <w:rPr>
          <w:rFonts w:ascii="Arial" w:hAnsi="Arial" w:cs="Arial"/>
          <w:sz w:val="22"/>
        </w:rPr>
        <w:lastRenderedPageBreak/>
        <w:t xml:space="preserve">cells, including monocytes, macrophages, neutrophils, </w:t>
      </w:r>
      <w:r w:rsidR="00AE3319" w:rsidRPr="00DA0452">
        <w:rPr>
          <w:rFonts w:ascii="Arial" w:hAnsi="Arial" w:cs="Arial"/>
          <w:sz w:val="22"/>
        </w:rPr>
        <w:t xml:space="preserve">T cells, </w:t>
      </w:r>
      <w:r w:rsidR="00924CAA" w:rsidRPr="00DA0452">
        <w:rPr>
          <w:rFonts w:ascii="Arial" w:hAnsi="Arial" w:cs="Arial"/>
          <w:sz w:val="22"/>
        </w:rPr>
        <w:t>natural killer (</w:t>
      </w:r>
      <w:r w:rsidR="00AE3319" w:rsidRPr="00DA0452">
        <w:rPr>
          <w:rFonts w:ascii="Arial" w:hAnsi="Arial" w:cs="Arial"/>
          <w:sz w:val="22"/>
        </w:rPr>
        <w:t>NK</w:t>
      </w:r>
      <w:r w:rsidR="00924CAA" w:rsidRPr="00DA0452">
        <w:rPr>
          <w:rFonts w:ascii="Arial" w:hAnsi="Arial" w:cs="Arial"/>
          <w:sz w:val="22"/>
        </w:rPr>
        <w:t>)</w:t>
      </w:r>
      <w:r w:rsidR="00AE3319" w:rsidRPr="00DA0452">
        <w:rPr>
          <w:rFonts w:ascii="Arial" w:hAnsi="Arial" w:cs="Arial"/>
          <w:sz w:val="22"/>
        </w:rPr>
        <w:t xml:space="preserve"> cells, </w:t>
      </w:r>
      <w:r w:rsidR="00D850AD" w:rsidRPr="00DA0452">
        <w:rPr>
          <w:rFonts w:ascii="Arial" w:hAnsi="Arial" w:cs="Arial"/>
          <w:sz w:val="22"/>
        </w:rPr>
        <w:t>and dendritic cells</w:t>
      </w:r>
      <w:r w:rsidR="00BE2F4B" w:rsidRPr="00DA0452">
        <w:rPr>
          <w:rFonts w:ascii="Arial" w:hAnsi="Arial" w:cs="Arial"/>
          <w:sz w:val="22"/>
        </w:rPr>
        <w:t>. T</w:t>
      </w:r>
      <w:r w:rsidR="006E7952">
        <w:rPr>
          <w:rFonts w:ascii="Arial" w:hAnsi="Arial" w:cs="Arial"/>
          <w:sz w:val="22"/>
        </w:rPr>
        <w:t>here is</w:t>
      </w:r>
      <w:r w:rsidR="00BE2F4B" w:rsidRPr="00DA0452">
        <w:rPr>
          <w:rFonts w:ascii="Arial" w:hAnsi="Arial" w:cs="Arial"/>
          <w:sz w:val="22"/>
        </w:rPr>
        <w:t xml:space="preserve"> </w:t>
      </w:r>
      <w:r w:rsidR="00D850AD" w:rsidRPr="00DA0452">
        <w:rPr>
          <w:rFonts w:ascii="Arial" w:hAnsi="Arial" w:cs="Arial"/>
          <w:sz w:val="22"/>
        </w:rPr>
        <w:t>increasing evidence that inflammasomes exist and are functionally active in non-immune cells, including hepatocytes</w:t>
      </w:r>
      <w:r w:rsidR="00AE3319" w:rsidRPr="00DA0452">
        <w:rPr>
          <w:rFonts w:ascii="Arial" w:hAnsi="Arial" w:cs="Arial"/>
          <w:sz w:val="22"/>
        </w:rPr>
        <w:fldChar w:fldCharType="begin">
          <w:fldData xml:space="preserve">PEVuZE5vdGU+PENpdGU+PEF1dGhvcj5Dc2FrPC9BdXRob3I+PFllYXI+MjAxMTwvWWVhcj48UmVj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PEVuZE5vdGU+PENpdGU+PEF1dGhvcj5Dc2FrPC9BdXRob3I+PFllYXI+MjAxMTwvWWVhcj48UmVj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AE3319" w:rsidRPr="00DA0452">
        <w:rPr>
          <w:rFonts w:ascii="Arial" w:hAnsi="Arial" w:cs="Arial"/>
          <w:sz w:val="22"/>
        </w:rPr>
      </w:r>
      <w:r w:rsidR="00AE3319" w:rsidRPr="00DA0452">
        <w:rPr>
          <w:rFonts w:ascii="Arial" w:hAnsi="Arial" w:cs="Arial"/>
          <w:sz w:val="22"/>
        </w:rPr>
        <w:fldChar w:fldCharType="separate"/>
      </w:r>
      <w:r w:rsidR="00E97555" w:rsidRPr="00DA0452">
        <w:rPr>
          <w:rFonts w:ascii="Arial" w:hAnsi="Arial" w:cs="Arial"/>
          <w:noProof/>
          <w:sz w:val="22"/>
          <w:vertAlign w:val="superscript"/>
        </w:rPr>
        <w:t>35,36</w:t>
      </w:r>
      <w:r w:rsidR="00AE3319" w:rsidRPr="00DA0452">
        <w:rPr>
          <w:rFonts w:ascii="Arial" w:hAnsi="Arial" w:cs="Arial"/>
          <w:sz w:val="22"/>
        </w:rPr>
        <w:fldChar w:fldCharType="end"/>
      </w:r>
      <w:r w:rsidR="000F041B" w:rsidRPr="00DA0452">
        <w:rPr>
          <w:rFonts w:ascii="Arial" w:hAnsi="Arial" w:cs="Arial"/>
          <w:sz w:val="22"/>
        </w:rPr>
        <w:t xml:space="preserve">. </w:t>
      </w:r>
      <w:r w:rsidR="00955B8D" w:rsidRPr="00DA0452">
        <w:rPr>
          <w:rFonts w:ascii="Arial" w:hAnsi="Arial" w:cs="Arial"/>
          <w:sz w:val="22"/>
        </w:rPr>
        <w:t>Dysregulation of inflammasome plays a significant role in</w:t>
      </w:r>
      <w:r w:rsidR="00AE3319" w:rsidRPr="00DA0452">
        <w:rPr>
          <w:rFonts w:ascii="Arial" w:hAnsi="Arial" w:cs="Arial"/>
          <w:sz w:val="22"/>
        </w:rPr>
        <w:t xml:space="preserve"> </w:t>
      </w:r>
      <w:r w:rsidR="00537CAC" w:rsidRPr="00DA0452">
        <w:rPr>
          <w:rFonts w:ascii="Arial" w:hAnsi="Arial" w:cs="Arial"/>
          <w:sz w:val="22"/>
        </w:rPr>
        <w:t>different liver diseases, including liver injury</w:t>
      </w:r>
      <w:r w:rsidR="00EF1CBC" w:rsidRPr="00DA0452">
        <w:rPr>
          <w:rFonts w:ascii="Arial" w:hAnsi="Arial" w:cs="Arial"/>
          <w:sz w:val="22"/>
        </w:rPr>
        <w:fldChar w:fldCharType="begin">
          <w:fldData xml:space="preserve">PEVuZE5vdGU+PENpdGU+PEF1dGhvcj5aaHU8L0F1dGhvcj48WWVhcj4yMDExPC9ZZWFyPjxSZWNO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PEVuZE5vdGU+PENpdGU+PEF1dGhvcj5aaHU8L0F1dGhvcj48WWVhcj4yMDExPC9ZZWFyPjxSZWNO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EF1CBC" w:rsidRPr="00DA0452">
        <w:rPr>
          <w:rFonts w:ascii="Arial" w:hAnsi="Arial" w:cs="Arial"/>
          <w:sz w:val="22"/>
        </w:rPr>
      </w:r>
      <w:r w:rsidR="00EF1CBC" w:rsidRPr="00DA0452">
        <w:rPr>
          <w:rFonts w:ascii="Arial" w:hAnsi="Arial" w:cs="Arial"/>
          <w:sz w:val="22"/>
        </w:rPr>
        <w:fldChar w:fldCharType="separate"/>
      </w:r>
      <w:r w:rsidR="00E97555" w:rsidRPr="00DA0452">
        <w:rPr>
          <w:rFonts w:ascii="Arial" w:hAnsi="Arial" w:cs="Arial"/>
          <w:noProof/>
          <w:sz w:val="22"/>
          <w:vertAlign w:val="superscript"/>
        </w:rPr>
        <w:t>37,38</w:t>
      </w:r>
      <w:r w:rsidR="00EF1CBC" w:rsidRPr="00DA0452">
        <w:rPr>
          <w:rFonts w:ascii="Arial" w:hAnsi="Arial" w:cs="Arial"/>
          <w:sz w:val="22"/>
        </w:rPr>
        <w:fldChar w:fldCharType="end"/>
      </w:r>
      <w:r w:rsidR="00537CAC" w:rsidRPr="00DA0452">
        <w:rPr>
          <w:rFonts w:ascii="Arial" w:hAnsi="Arial" w:cs="Arial"/>
          <w:sz w:val="22"/>
        </w:rPr>
        <w:t>, alcoholic and non-alcoholic fatty liver diseases</w:t>
      </w:r>
      <w:r w:rsidR="00EF1CBC" w:rsidRPr="00DA0452">
        <w:rPr>
          <w:rFonts w:ascii="Arial" w:hAnsi="Arial" w:cs="Arial"/>
          <w:sz w:val="22"/>
        </w:rPr>
        <w:fldChar w:fldCharType="begin">
          <w:fldData xml:space="preserve">PEVuZE5vdGU+PENpdGU+PEF1dGhvcj5Dc2FrPC9BdXRob3I+PFllYXI+MjAxMTwvWWVhcj48UmVj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PEVuZE5vdGU+PENpdGU+PEF1dGhvcj5Dc2FrPC9BdXRob3I+PFllYXI+MjAxMTwvWWVhcj48UmVj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EF1CBC" w:rsidRPr="00DA0452">
        <w:rPr>
          <w:rFonts w:ascii="Arial" w:hAnsi="Arial" w:cs="Arial"/>
          <w:sz w:val="22"/>
        </w:rPr>
      </w:r>
      <w:r w:rsidR="00EF1CBC" w:rsidRPr="00DA0452">
        <w:rPr>
          <w:rFonts w:ascii="Arial" w:hAnsi="Arial" w:cs="Arial"/>
          <w:sz w:val="22"/>
        </w:rPr>
        <w:fldChar w:fldCharType="separate"/>
      </w:r>
      <w:r w:rsidR="00E97555" w:rsidRPr="00DA0452">
        <w:rPr>
          <w:rFonts w:ascii="Arial" w:hAnsi="Arial" w:cs="Arial"/>
          <w:noProof/>
          <w:sz w:val="22"/>
          <w:vertAlign w:val="superscript"/>
        </w:rPr>
        <w:t>35,39</w:t>
      </w:r>
      <w:r w:rsidR="00EF1CBC" w:rsidRPr="00DA0452">
        <w:rPr>
          <w:rFonts w:ascii="Arial" w:hAnsi="Arial" w:cs="Arial"/>
          <w:sz w:val="22"/>
        </w:rPr>
        <w:fldChar w:fldCharType="end"/>
      </w:r>
      <w:r w:rsidR="00537CAC" w:rsidRPr="00DA0452">
        <w:rPr>
          <w:rFonts w:ascii="Arial" w:hAnsi="Arial" w:cs="Arial"/>
          <w:sz w:val="22"/>
        </w:rPr>
        <w:t>, and liver fibrosis and cirrhosis</w:t>
      </w:r>
      <w:r w:rsidR="00537CAC" w:rsidRPr="00DA0452">
        <w:rPr>
          <w:rFonts w:ascii="Arial" w:hAnsi="Arial" w:cs="Arial"/>
          <w:sz w:val="22"/>
        </w:rPr>
        <w:fldChar w:fldCharType="begin">
          <w:fldData xml:space="preserve">PEVuZE5vdGU+PENpdGU+PEF1dGhvcj5HaWVsaW5nPC9BdXRob3I+PFllYXI+MjAwOTwvWWVhcj48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PEVuZE5vdGU+PENpdGU+PEF1dGhvcj5HaWVsaW5nPC9BdXRob3I+PFllYXI+MjAwOTwvWWVhcj48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537CAC" w:rsidRPr="00DA0452">
        <w:rPr>
          <w:rFonts w:ascii="Arial" w:hAnsi="Arial" w:cs="Arial"/>
          <w:sz w:val="22"/>
        </w:rPr>
      </w:r>
      <w:r w:rsidR="00537CAC" w:rsidRPr="00DA0452">
        <w:rPr>
          <w:rFonts w:ascii="Arial" w:hAnsi="Arial" w:cs="Arial"/>
          <w:sz w:val="22"/>
        </w:rPr>
        <w:fldChar w:fldCharType="separate"/>
      </w:r>
      <w:r w:rsidR="00E97555" w:rsidRPr="00DA0452">
        <w:rPr>
          <w:rFonts w:ascii="Arial" w:hAnsi="Arial" w:cs="Arial"/>
          <w:noProof/>
          <w:sz w:val="22"/>
          <w:vertAlign w:val="superscript"/>
        </w:rPr>
        <w:t>40,41</w:t>
      </w:r>
      <w:r w:rsidR="00537CAC" w:rsidRPr="00DA0452">
        <w:rPr>
          <w:rFonts w:ascii="Arial" w:hAnsi="Arial" w:cs="Arial"/>
          <w:sz w:val="22"/>
        </w:rPr>
        <w:fldChar w:fldCharType="end"/>
      </w:r>
      <w:r w:rsidR="00537CAC" w:rsidRPr="00DA0452">
        <w:rPr>
          <w:rFonts w:ascii="Arial" w:hAnsi="Arial" w:cs="Arial"/>
          <w:sz w:val="22"/>
        </w:rPr>
        <w:t xml:space="preserve">. </w:t>
      </w:r>
      <w:r w:rsidR="00F317AF" w:rsidRPr="00DA0452">
        <w:rPr>
          <w:rFonts w:ascii="Arial" w:hAnsi="Arial" w:cs="Arial"/>
          <w:sz w:val="22"/>
        </w:rPr>
        <w:t>C</w:t>
      </w:r>
      <w:r w:rsidR="00BE2F4B" w:rsidRPr="00DA0452">
        <w:rPr>
          <w:rFonts w:ascii="Arial" w:hAnsi="Arial" w:cs="Arial"/>
          <w:sz w:val="22"/>
        </w:rPr>
        <w:t xml:space="preserve">aspase </w:t>
      </w:r>
      <w:r w:rsidR="00C77F18" w:rsidRPr="00DA0452">
        <w:rPr>
          <w:rFonts w:ascii="Arial" w:hAnsi="Arial" w:cs="Arial"/>
          <w:sz w:val="22"/>
        </w:rPr>
        <w:t>1/</w:t>
      </w:r>
      <w:r w:rsidR="00A575EC" w:rsidRPr="00DA0452">
        <w:rPr>
          <w:rFonts w:ascii="Arial" w:hAnsi="Arial" w:cs="Arial"/>
          <w:sz w:val="22"/>
        </w:rPr>
        <w:t>infla</w:t>
      </w:r>
      <w:r w:rsidR="00ED6BD9" w:rsidRPr="00DA0452">
        <w:rPr>
          <w:rFonts w:ascii="Arial" w:hAnsi="Arial" w:cs="Arial"/>
          <w:sz w:val="22"/>
        </w:rPr>
        <w:t>mmasome serv</w:t>
      </w:r>
      <w:r w:rsidR="005C2F85" w:rsidRPr="00DA0452">
        <w:rPr>
          <w:rFonts w:ascii="Arial" w:hAnsi="Arial" w:cs="Arial"/>
          <w:sz w:val="22"/>
        </w:rPr>
        <w:t>e as a danger si</w:t>
      </w:r>
      <w:r w:rsidR="00ED6BD9" w:rsidRPr="00DA0452">
        <w:rPr>
          <w:rFonts w:ascii="Arial" w:hAnsi="Arial" w:cs="Arial"/>
          <w:sz w:val="22"/>
        </w:rPr>
        <w:t>gnal</w:t>
      </w:r>
      <w:r w:rsidR="00A575EC" w:rsidRPr="00DA0452">
        <w:rPr>
          <w:rFonts w:ascii="Arial" w:hAnsi="Arial" w:cs="Arial"/>
          <w:sz w:val="22"/>
        </w:rPr>
        <w:t xml:space="preserve"> involved in I</w:t>
      </w:r>
      <w:r w:rsidR="00361762" w:rsidRPr="00DA0452">
        <w:rPr>
          <w:rFonts w:ascii="Arial" w:hAnsi="Arial" w:cs="Arial"/>
          <w:sz w:val="22"/>
        </w:rPr>
        <w:t>RI</w:t>
      </w:r>
      <w:r w:rsidR="005C2F85" w:rsidRPr="00DA0452">
        <w:rPr>
          <w:rFonts w:ascii="Arial" w:hAnsi="Arial" w:cs="Arial"/>
          <w:sz w:val="22"/>
        </w:rPr>
        <w:fldChar w:fldCharType="begin">
          <w:fldData xml:space="preserve">PEVuZE5vdGU+PENpdGU+PEF1dGhvcj5DaGVuPC9BdXRob3I+PFllYXI+MjAxMDwvWWVhcj48UmVj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PEVuZE5vdGU+PENpdGU+PEF1dGhvcj5DaGVuPC9BdXRob3I+PFllYXI+MjAxMDwvWWVhcj48UmVj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5C2F85" w:rsidRPr="00DA0452">
        <w:rPr>
          <w:rFonts w:ascii="Arial" w:hAnsi="Arial" w:cs="Arial"/>
          <w:sz w:val="22"/>
        </w:rPr>
      </w:r>
      <w:r w:rsidR="005C2F85" w:rsidRPr="00DA0452">
        <w:rPr>
          <w:rFonts w:ascii="Arial" w:hAnsi="Arial" w:cs="Arial"/>
          <w:sz w:val="22"/>
        </w:rPr>
        <w:fldChar w:fldCharType="separate"/>
      </w:r>
      <w:r w:rsidR="00E97555" w:rsidRPr="00DA0452">
        <w:rPr>
          <w:rFonts w:ascii="Arial" w:hAnsi="Arial" w:cs="Arial"/>
          <w:noProof/>
          <w:sz w:val="22"/>
          <w:vertAlign w:val="superscript"/>
        </w:rPr>
        <w:t>10,12,14,15,42-44</w:t>
      </w:r>
      <w:r w:rsidR="005C2F85" w:rsidRPr="00DA0452">
        <w:rPr>
          <w:rFonts w:ascii="Arial" w:hAnsi="Arial" w:cs="Arial"/>
          <w:sz w:val="22"/>
        </w:rPr>
        <w:fldChar w:fldCharType="end"/>
      </w:r>
      <w:r w:rsidR="00361762" w:rsidRPr="00DA0452">
        <w:rPr>
          <w:rFonts w:ascii="Arial" w:hAnsi="Arial" w:cs="Arial"/>
          <w:sz w:val="22"/>
        </w:rPr>
        <w:t>.</w:t>
      </w:r>
      <w:r w:rsidR="002A48CC" w:rsidRPr="00DA0452">
        <w:rPr>
          <w:rFonts w:ascii="Arial" w:hAnsi="Arial" w:cs="Arial"/>
          <w:sz w:val="22"/>
        </w:rPr>
        <w:t xml:space="preserve"> Interestingly, rat liver transplantation in the presence of a pan-caspase inhibitor showed improved liver function post-transplantation</w:t>
      </w:r>
      <w:r w:rsidR="005C2F85" w:rsidRPr="00DA0452">
        <w:rPr>
          <w:rFonts w:ascii="Arial" w:hAnsi="Arial" w:cs="Arial"/>
          <w:sz w:val="22"/>
        </w:rPr>
        <w:fldChar w:fldCharType="begin">
          <w:fldData xml:space="preserve">PEVuZE5vdGU+PENpdGU+PEF1dGhvcj5Ib2dsZW48L0F1dGhvcj48WWVhcj4yMDA3PC9ZZWFyPjxS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PEVuZE5vdGU+PENpdGU+PEF1dGhvcj5Ib2dsZW48L0F1dGhvcj48WWVhcj4yMDA3PC9ZZWFyPjxS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5C2F85" w:rsidRPr="00DA0452">
        <w:rPr>
          <w:rFonts w:ascii="Arial" w:hAnsi="Arial" w:cs="Arial"/>
          <w:sz w:val="22"/>
        </w:rPr>
      </w:r>
      <w:r w:rsidR="005C2F85" w:rsidRPr="00DA0452">
        <w:rPr>
          <w:rFonts w:ascii="Arial" w:hAnsi="Arial" w:cs="Arial"/>
          <w:sz w:val="22"/>
        </w:rPr>
        <w:fldChar w:fldCharType="separate"/>
      </w:r>
      <w:r w:rsidR="00E97555" w:rsidRPr="00DA0452">
        <w:rPr>
          <w:rFonts w:ascii="Arial" w:hAnsi="Arial" w:cs="Arial"/>
          <w:noProof/>
          <w:sz w:val="22"/>
          <w:vertAlign w:val="superscript"/>
        </w:rPr>
        <w:t>43,45,46</w:t>
      </w:r>
      <w:r w:rsidR="005C2F85" w:rsidRPr="00DA0452">
        <w:rPr>
          <w:rFonts w:ascii="Arial" w:hAnsi="Arial" w:cs="Arial"/>
          <w:sz w:val="22"/>
        </w:rPr>
        <w:fldChar w:fldCharType="end"/>
      </w:r>
      <w:r w:rsidR="002A48CC" w:rsidRPr="00DA0452">
        <w:rPr>
          <w:rFonts w:ascii="Arial" w:hAnsi="Arial" w:cs="Arial"/>
          <w:sz w:val="22"/>
        </w:rPr>
        <w:t xml:space="preserve">. </w:t>
      </w:r>
    </w:p>
    <w:p w14:paraId="0A639D71" w14:textId="0E616C62" w:rsidR="001A1FC0" w:rsidRPr="00DA0452" w:rsidRDefault="005A6753" w:rsidP="001213BE">
      <w:pPr>
        <w:pStyle w:val="MDPI31text"/>
        <w:spacing w:line="360" w:lineRule="auto"/>
        <w:rPr>
          <w:rFonts w:ascii="Arial" w:hAnsi="Arial" w:cs="Arial"/>
          <w:sz w:val="22"/>
        </w:rPr>
      </w:pPr>
      <w:r w:rsidRPr="00DA0452">
        <w:rPr>
          <w:rFonts w:ascii="Arial" w:hAnsi="Arial" w:cs="Arial"/>
          <w:sz w:val="22"/>
        </w:rPr>
        <w:t xml:space="preserve">Inflammasome adaptor protein ASC </w:t>
      </w:r>
      <w:r w:rsidR="00215D02" w:rsidRPr="00DA0452">
        <w:rPr>
          <w:rFonts w:ascii="Arial" w:hAnsi="Arial" w:cs="Arial"/>
          <w:sz w:val="22"/>
        </w:rPr>
        <w:t xml:space="preserve">(apoptosis-associated speck-like protein containing a CARD domain) </w:t>
      </w:r>
      <w:r w:rsidRPr="00DA0452">
        <w:rPr>
          <w:rFonts w:ascii="Arial" w:hAnsi="Arial" w:cs="Arial"/>
          <w:sz w:val="22"/>
        </w:rPr>
        <w:t>deficiency</w:t>
      </w:r>
      <w:r w:rsidR="00B02327" w:rsidRPr="00DA0452">
        <w:rPr>
          <w:rFonts w:ascii="Arial" w:hAnsi="Arial" w:cs="Arial"/>
          <w:sz w:val="22"/>
        </w:rPr>
        <w:t>,</w:t>
      </w:r>
      <w:r w:rsidRPr="00DA0452">
        <w:rPr>
          <w:rFonts w:ascii="Arial" w:hAnsi="Arial" w:cs="Arial"/>
          <w:sz w:val="22"/>
        </w:rPr>
        <w:t xml:space="preserve"> IL-1</w:t>
      </w:r>
      <w:r w:rsidR="001213BE" w:rsidRPr="00DA0452">
        <w:rPr>
          <w:rFonts w:ascii="Arial" w:hAnsi="Arial" w:cs="Arial"/>
          <w:sz w:val="22"/>
        </w:rPr>
        <w:t>beta</w:t>
      </w:r>
      <w:r w:rsidRPr="00DA0452">
        <w:rPr>
          <w:rFonts w:ascii="Arial" w:hAnsi="Arial" w:cs="Arial"/>
          <w:sz w:val="22"/>
        </w:rPr>
        <w:t xml:space="preserve"> blocking antibody injection</w:t>
      </w:r>
      <w:r w:rsidR="00B02327" w:rsidRPr="00DA0452">
        <w:rPr>
          <w:rFonts w:ascii="Arial" w:hAnsi="Arial" w:cs="Arial"/>
          <w:color w:val="212121"/>
          <w:sz w:val="22"/>
          <w:shd w:val="clear" w:color="auto" w:fill="FFFFFF"/>
        </w:rPr>
        <w:fldChar w:fldCharType="begin">
          <w:fldData xml:space="preserve">PEVuZE5vdGU+PENpdGU+PEF1dGhvcj5LYW1vPC9BdXRob3I+PFllYXI+MjAxMzwvWWVhcj48UmVj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</w:fldData>
        </w:fldChar>
      </w:r>
      <w:r w:rsidR="00E97555" w:rsidRPr="00DA0452">
        <w:rPr>
          <w:rFonts w:ascii="Arial" w:hAnsi="Arial" w:cs="Arial"/>
          <w:color w:val="212121"/>
          <w:sz w:val="22"/>
          <w:shd w:val="clear" w:color="auto" w:fill="FFFFFF"/>
        </w:rPr>
        <w:instrText xml:space="preserve"> ADDIN EN.CITE </w:instrText>
      </w:r>
      <w:r w:rsidR="00E97555" w:rsidRPr="00DA0452">
        <w:rPr>
          <w:rFonts w:ascii="Arial" w:hAnsi="Arial" w:cs="Arial"/>
          <w:color w:val="212121"/>
          <w:sz w:val="22"/>
          <w:shd w:val="clear" w:color="auto" w:fill="FFFFFF"/>
        </w:rPr>
        <w:fldChar w:fldCharType="begin">
          <w:fldData xml:space="preserve">PEVuZE5vdGU+PENpdGU+PEF1dGhvcj5LYW1vPC9BdXRob3I+PFllYXI+MjAxMzwvWWVhcj48UmVj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</w:fldData>
        </w:fldChar>
      </w:r>
      <w:r w:rsidR="00E97555" w:rsidRPr="00DA0452">
        <w:rPr>
          <w:rFonts w:ascii="Arial" w:hAnsi="Arial" w:cs="Arial"/>
          <w:color w:val="212121"/>
          <w:sz w:val="22"/>
          <w:shd w:val="clear" w:color="auto" w:fill="FFFFFF"/>
        </w:rPr>
        <w:instrText xml:space="preserve"> ADDIN EN.CITE.DATA </w:instrText>
      </w:r>
      <w:r w:rsidR="00E97555" w:rsidRPr="00DA0452">
        <w:rPr>
          <w:rFonts w:ascii="Arial" w:hAnsi="Arial" w:cs="Arial"/>
          <w:color w:val="212121"/>
          <w:sz w:val="22"/>
          <w:shd w:val="clear" w:color="auto" w:fill="FFFFFF"/>
        </w:rPr>
      </w:r>
      <w:r w:rsidR="00E97555" w:rsidRPr="00DA0452">
        <w:rPr>
          <w:rFonts w:ascii="Arial" w:hAnsi="Arial" w:cs="Arial"/>
          <w:color w:val="212121"/>
          <w:sz w:val="22"/>
          <w:shd w:val="clear" w:color="auto" w:fill="FFFFFF"/>
        </w:rPr>
        <w:fldChar w:fldCharType="end"/>
      </w:r>
      <w:r w:rsidR="00B02327" w:rsidRPr="00DA0452">
        <w:rPr>
          <w:rFonts w:ascii="Arial" w:hAnsi="Arial" w:cs="Arial"/>
          <w:color w:val="212121"/>
          <w:sz w:val="22"/>
          <w:shd w:val="clear" w:color="auto" w:fill="FFFFFF"/>
        </w:rPr>
      </w:r>
      <w:r w:rsidR="00B02327" w:rsidRPr="00DA0452">
        <w:rPr>
          <w:rFonts w:ascii="Arial" w:hAnsi="Arial" w:cs="Arial"/>
          <w:color w:val="212121"/>
          <w:sz w:val="22"/>
          <w:shd w:val="clear" w:color="auto" w:fill="FFFFFF"/>
        </w:rPr>
        <w:fldChar w:fldCharType="separate"/>
      </w:r>
      <w:r w:rsidR="00E97555" w:rsidRPr="00DA0452">
        <w:rPr>
          <w:rFonts w:ascii="Arial" w:hAnsi="Arial" w:cs="Arial"/>
          <w:noProof/>
          <w:color w:val="212121"/>
          <w:sz w:val="22"/>
          <w:shd w:val="clear" w:color="auto" w:fill="FFFFFF"/>
          <w:vertAlign w:val="superscript"/>
        </w:rPr>
        <w:t>43</w:t>
      </w:r>
      <w:r w:rsidR="00B02327" w:rsidRPr="00DA0452">
        <w:rPr>
          <w:rFonts w:ascii="Arial" w:hAnsi="Arial" w:cs="Arial"/>
          <w:color w:val="212121"/>
          <w:sz w:val="22"/>
          <w:shd w:val="clear" w:color="auto" w:fill="FFFFFF"/>
        </w:rPr>
        <w:fldChar w:fldCharType="end"/>
      </w:r>
      <w:r w:rsidR="00117D6D" w:rsidRPr="00DA0452">
        <w:rPr>
          <w:rFonts w:ascii="Arial" w:hAnsi="Arial" w:cs="Arial"/>
          <w:color w:val="212121"/>
          <w:sz w:val="22"/>
          <w:shd w:val="clear" w:color="auto" w:fill="FFFFFF"/>
        </w:rPr>
        <w:t>,</w:t>
      </w:r>
      <w:r w:rsidR="00B02327" w:rsidRPr="00DA0452">
        <w:rPr>
          <w:rFonts w:ascii="Arial" w:hAnsi="Arial" w:cs="Arial"/>
          <w:sz w:val="22"/>
        </w:rPr>
        <w:t xml:space="preserve"> </w:t>
      </w:r>
      <w:r w:rsidR="00215D02" w:rsidRPr="00DA0452">
        <w:rPr>
          <w:rFonts w:ascii="Arial" w:hAnsi="Arial" w:cs="Arial"/>
          <w:sz w:val="22"/>
        </w:rPr>
        <w:t xml:space="preserve">injection of </w:t>
      </w:r>
      <w:r w:rsidR="00B02327" w:rsidRPr="00DA0452">
        <w:rPr>
          <w:rFonts w:ascii="Arial" w:hAnsi="Arial" w:cs="Arial"/>
          <w:sz w:val="22"/>
        </w:rPr>
        <w:t>Serp-2</w:t>
      </w:r>
      <w:r w:rsidR="00215D02" w:rsidRPr="00DA0452">
        <w:rPr>
          <w:rFonts w:ascii="Arial" w:hAnsi="Arial" w:cs="Arial"/>
          <w:sz w:val="22"/>
        </w:rPr>
        <w:t xml:space="preserve"> (</w:t>
      </w:r>
      <w:r w:rsidR="00B02327" w:rsidRPr="00DA0452">
        <w:rPr>
          <w:rFonts w:ascii="Arial" w:hAnsi="Arial" w:cs="Arial"/>
          <w:sz w:val="22"/>
        </w:rPr>
        <w:t>a virus-derived serine protease and pan</w:t>
      </w:r>
      <w:r w:rsidR="001A13B5" w:rsidRPr="00DA0452">
        <w:rPr>
          <w:rFonts w:ascii="Arial" w:hAnsi="Arial" w:cs="Arial"/>
          <w:sz w:val="22"/>
        </w:rPr>
        <w:t>-</w:t>
      </w:r>
      <w:r w:rsidR="00B02327" w:rsidRPr="00DA0452">
        <w:rPr>
          <w:rFonts w:ascii="Arial" w:hAnsi="Arial" w:cs="Arial"/>
          <w:sz w:val="22"/>
        </w:rPr>
        <w:t>caspase inhibitor</w:t>
      </w:r>
      <w:r w:rsidR="00215D02" w:rsidRPr="00DA0452">
        <w:rPr>
          <w:rFonts w:ascii="Arial" w:hAnsi="Arial" w:cs="Arial"/>
          <w:sz w:val="22"/>
        </w:rPr>
        <w:t>)</w:t>
      </w:r>
      <w:r w:rsidR="00B02327" w:rsidRPr="00DA0452">
        <w:rPr>
          <w:rFonts w:ascii="Arial" w:hAnsi="Arial" w:cs="Arial"/>
          <w:sz w:val="22"/>
        </w:rPr>
        <w:fldChar w:fldCharType="begin">
          <w:fldData xml:space="preserve">PEVuZE5vdGU+PENpdGU+PEF1dGhvcj5ZYXJvbjwvQXV0aG9yPjxZZWFyPjIwMTk8L1llYXI+PFJl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PEVuZE5vdGU+PENpdGU+PEF1dGhvcj5ZYXJvbjwvQXV0aG9yPjxZZWFyPjIwMTk8L1llYXI+PFJl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B02327" w:rsidRPr="00DA0452">
        <w:rPr>
          <w:rFonts w:ascii="Arial" w:hAnsi="Arial" w:cs="Arial"/>
          <w:sz w:val="22"/>
        </w:rPr>
      </w:r>
      <w:r w:rsidR="00B02327" w:rsidRPr="00DA0452">
        <w:rPr>
          <w:rFonts w:ascii="Arial" w:hAnsi="Arial" w:cs="Arial"/>
          <w:sz w:val="22"/>
        </w:rPr>
        <w:fldChar w:fldCharType="separate"/>
      </w:r>
      <w:r w:rsidR="00E97555" w:rsidRPr="00DA0452">
        <w:rPr>
          <w:rFonts w:ascii="Arial" w:hAnsi="Arial" w:cs="Arial"/>
          <w:noProof/>
          <w:sz w:val="22"/>
          <w:vertAlign w:val="superscript"/>
        </w:rPr>
        <w:t>47</w:t>
      </w:r>
      <w:r w:rsidR="00B02327" w:rsidRPr="00DA0452">
        <w:rPr>
          <w:rFonts w:ascii="Arial" w:hAnsi="Arial" w:cs="Arial"/>
          <w:sz w:val="22"/>
        </w:rPr>
        <w:fldChar w:fldCharType="end"/>
      </w:r>
      <w:r w:rsidR="00B02327" w:rsidRPr="00DA0452">
        <w:rPr>
          <w:rFonts w:ascii="Arial" w:hAnsi="Arial" w:cs="Arial"/>
          <w:sz w:val="22"/>
        </w:rPr>
        <w:t xml:space="preserve">, </w:t>
      </w:r>
      <w:r w:rsidR="00ED00EA" w:rsidRPr="00DA0452">
        <w:rPr>
          <w:rFonts w:ascii="Arial" w:hAnsi="Arial" w:cs="Arial"/>
          <w:sz w:val="22"/>
        </w:rPr>
        <w:t xml:space="preserve">and </w:t>
      </w:r>
      <w:r w:rsidR="00BE2F4B" w:rsidRPr="00DA0452">
        <w:rPr>
          <w:rFonts w:ascii="Arial" w:hAnsi="Arial" w:cs="Arial"/>
          <w:sz w:val="22"/>
        </w:rPr>
        <w:t xml:space="preserve">caspase 1/caspase 4 </w:t>
      </w:r>
      <w:r w:rsidR="001A13B5" w:rsidRPr="00DA0452">
        <w:rPr>
          <w:rFonts w:ascii="Arial" w:hAnsi="Arial" w:cs="Arial"/>
          <w:sz w:val="22"/>
        </w:rPr>
        <w:t xml:space="preserve">substrate </w:t>
      </w:r>
      <w:proofErr w:type="spellStart"/>
      <w:r w:rsidR="001A13B5" w:rsidRPr="00DA0452">
        <w:rPr>
          <w:rFonts w:ascii="Arial" w:hAnsi="Arial" w:cs="Arial"/>
          <w:sz w:val="22"/>
        </w:rPr>
        <w:t>Gasdermin</w:t>
      </w:r>
      <w:proofErr w:type="spellEnd"/>
      <w:r w:rsidR="001A13B5" w:rsidRPr="00DA0452">
        <w:rPr>
          <w:rFonts w:ascii="Arial" w:hAnsi="Arial" w:cs="Arial"/>
          <w:sz w:val="22"/>
        </w:rPr>
        <w:t xml:space="preserve"> D deficiency</w:t>
      </w:r>
      <w:r w:rsidR="001A13B5" w:rsidRPr="00DA0452">
        <w:rPr>
          <w:rFonts w:ascii="Arial" w:hAnsi="Arial" w:cs="Arial"/>
          <w:sz w:val="22"/>
        </w:rPr>
        <w:fldChar w:fldCharType="begin">
          <w:fldData xml:space="preserve">PEVuZE5vdGU+PENpdGU+PEF1dGhvcj5MaTwvQXV0aG9yPjxZZWFyPjIwMjA8L1llYXI+PFJlY051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PEVuZE5vdGU+PENpdGU+PEF1dGhvcj5MaTwvQXV0aG9yPjxZZWFyPjIwMjA8L1llYXI+PFJlY051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1A13B5" w:rsidRPr="00DA0452">
        <w:rPr>
          <w:rFonts w:ascii="Arial" w:hAnsi="Arial" w:cs="Arial"/>
          <w:sz w:val="22"/>
        </w:rPr>
      </w:r>
      <w:r w:rsidR="001A13B5" w:rsidRPr="00DA0452">
        <w:rPr>
          <w:rFonts w:ascii="Arial" w:hAnsi="Arial" w:cs="Arial"/>
          <w:sz w:val="22"/>
        </w:rPr>
        <w:fldChar w:fldCharType="separate"/>
      </w:r>
      <w:r w:rsidR="00E97555" w:rsidRPr="00DA0452">
        <w:rPr>
          <w:rFonts w:ascii="Arial" w:hAnsi="Arial" w:cs="Arial"/>
          <w:noProof/>
          <w:sz w:val="22"/>
          <w:vertAlign w:val="superscript"/>
        </w:rPr>
        <w:t>48</w:t>
      </w:r>
      <w:r w:rsidR="001A13B5" w:rsidRPr="00DA0452">
        <w:rPr>
          <w:rFonts w:ascii="Arial" w:hAnsi="Arial" w:cs="Arial"/>
          <w:sz w:val="22"/>
        </w:rPr>
        <w:fldChar w:fldCharType="end"/>
      </w:r>
      <w:r w:rsidR="00ED00EA" w:rsidRPr="00DA0452">
        <w:rPr>
          <w:rFonts w:ascii="Arial" w:hAnsi="Arial" w:cs="Arial"/>
          <w:sz w:val="22"/>
        </w:rPr>
        <w:t xml:space="preserve"> </w:t>
      </w:r>
      <w:r w:rsidRPr="00DA0452">
        <w:rPr>
          <w:rFonts w:ascii="Arial" w:hAnsi="Arial" w:cs="Arial"/>
          <w:color w:val="212121"/>
          <w:sz w:val="22"/>
          <w:shd w:val="clear" w:color="auto" w:fill="FFFFFF"/>
        </w:rPr>
        <w:t>lead to protection agai</w:t>
      </w:r>
      <w:r w:rsidR="006E7952">
        <w:rPr>
          <w:rFonts w:ascii="Arial" w:hAnsi="Arial" w:cs="Arial"/>
          <w:color w:val="212121"/>
          <w:sz w:val="22"/>
          <w:shd w:val="clear" w:color="auto" w:fill="FFFFFF"/>
        </w:rPr>
        <w:t>nst liver IRI</w:t>
      </w:r>
      <w:r w:rsidR="00117D6D" w:rsidRPr="00DA0452">
        <w:rPr>
          <w:rFonts w:ascii="Arial" w:hAnsi="Arial" w:cs="Arial"/>
          <w:color w:val="212121"/>
          <w:sz w:val="22"/>
          <w:shd w:val="clear" w:color="auto" w:fill="FFFFFF"/>
        </w:rPr>
        <w:fldChar w:fldCharType="begin">
          <w:fldData xml:space="preserve">PEVuZE5vdGU+PENpdGU+PEF1dGhvcj5KaW1lbmV6LUNhc3RybzwvQXV0aG9yPjxZZWFyPjIwMTk8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</w:fldData>
        </w:fldChar>
      </w:r>
      <w:r w:rsidR="00E97555" w:rsidRPr="00DA0452">
        <w:rPr>
          <w:rFonts w:ascii="Arial" w:hAnsi="Arial" w:cs="Arial"/>
          <w:color w:val="212121"/>
          <w:sz w:val="22"/>
          <w:shd w:val="clear" w:color="auto" w:fill="FFFFFF"/>
        </w:rPr>
        <w:instrText xml:space="preserve"> ADDIN EN.CITE </w:instrText>
      </w:r>
      <w:r w:rsidR="00E97555" w:rsidRPr="00DA0452">
        <w:rPr>
          <w:rFonts w:ascii="Arial" w:hAnsi="Arial" w:cs="Arial"/>
          <w:color w:val="212121"/>
          <w:sz w:val="22"/>
          <w:shd w:val="clear" w:color="auto" w:fill="FFFFFF"/>
        </w:rPr>
        <w:fldChar w:fldCharType="begin">
          <w:fldData xml:space="preserve">PEVuZE5vdGU+PENpdGU+PEF1dGhvcj5KaW1lbmV6LUNhc3RybzwvQXV0aG9yPjxZZWFyPjIwMTk8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</w:fldData>
        </w:fldChar>
      </w:r>
      <w:r w:rsidR="00E97555" w:rsidRPr="00DA0452">
        <w:rPr>
          <w:rFonts w:ascii="Arial" w:hAnsi="Arial" w:cs="Arial"/>
          <w:color w:val="212121"/>
          <w:sz w:val="22"/>
          <w:shd w:val="clear" w:color="auto" w:fill="FFFFFF"/>
        </w:rPr>
        <w:instrText xml:space="preserve"> ADDIN EN.CITE.DATA </w:instrText>
      </w:r>
      <w:r w:rsidR="00E97555" w:rsidRPr="00DA0452">
        <w:rPr>
          <w:rFonts w:ascii="Arial" w:hAnsi="Arial" w:cs="Arial"/>
          <w:color w:val="212121"/>
          <w:sz w:val="22"/>
          <w:shd w:val="clear" w:color="auto" w:fill="FFFFFF"/>
        </w:rPr>
      </w:r>
      <w:r w:rsidR="00E97555" w:rsidRPr="00DA0452">
        <w:rPr>
          <w:rFonts w:ascii="Arial" w:hAnsi="Arial" w:cs="Arial"/>
          <w:color w:val="212121"/>
          <w:sz w:val="22"/>
          <w:shd w:val="clear" w:color="auto" w:fill="FFFFFF"/>
        </w:rPr>
        <w:fldChar w:fldCharType="end"/>
      </w:r>
      <w:r w:rsidR="00117D6D" w:rsidRPr="00DA0452">
        <w:rPr>
          <w:rFonts w:ascii="Arial" w:hAnsi="Arial" w:cs="Arial"/>
          <w:color w:val="212121"/>
          <w:sz w:val="22"/>
          <w:shd w:val="clear" w:color="auto" w:fill="FFFFFF"/>
        </w:rPr>
      </w:r>
      <w:r w:rsidR="00117D6D" w:rsidRPr="00DA0452">
        <w:rPr>
          <w:rFonts w:ascii="Arial" w:hAnsi="Arial" w:cs="Arial"/>
          <w:color w:val="212121"/>
          <w:sz w:val="22"/>
          <w:shd w:val="clear" w:color="auto" w:fill="FFFFFF"/>
        </w:rPr>
        <w:fldChar w:fldCharType="separate"/>
      </w:r>
      <w:r w:rsidR="00E97555" w:rsidRPr="00DA0452">
        <w:rPr>
          <w:rFonts w:ascii="Arial" w:hAnsi="Arial" w:cs="Arial"/>
          <w:noProof/>
          <w:color w:val="212121"/>
          <w:sz w:val="22"/>
          <w:shd w:val="clear" w:color="auto" w:fill="FFFFFF"/>
          <w:vertAlign w:val="superscript"/>
        </w:rPr>
        <w:t>49</w:t>
      </w:r>
      <w:r w:rsidR="00117D6D" w:rsidRPr="00DA0452">
        <w:rPr>
          <w:rFonts w:ascii="Arial" w:hAnsi="Arial" w:cs="Arial"/>
          <w:color w:val="212121"/>
          <w:sz w:val="22"/>
          <w:shd w:val="clear" w:color="auto" w:fill="FFFFFF"/>
        </w:rPr>
        <w:fldChar w:fldCharType="end"/>
      </w:r>
      <w:r w:rsidRPr="00DA0452">
        <w:rPr>
          <w:rFonts w:ascii="Arial" w:hAnsi="Arial" w:cs="Arial"/>
          <w:color w:val="212121"/>
          <w:sz w:val="22"/>
          <w:shd w:val="clear" w:color="auto" w:fill="FFFFFF"/>
        </w:rPr>
        <w:t xml:space="preserve">. </w:t>
      </w:r>
      <w:r w:rsidR="00BE2F4B" w:rsidRPr="00DA0452">
        <w:rPr>
          <w:rFonts w:ascii="Arial" w:hAnsi="Arial" w:cs="Arial"/>
          <w:color w:val="212121"/>
          <w:sz w:val="22"/>
          <w:shd w:val="clear" w:color="auto" w:fill="FFFFFF"/>
        </w:rPr>
        <w:t xml:space="preserve">Caspase </w:t>
      </w:r>
      <w:r w:rsidR="00E02475" w:rsidRPr="00DA0452">
        <w:rPr>
          <w:rFonts w:ascii="Arial" w:hAnsi="Arial" w:cs="Arial"/>
          <w:color w:val="212121"/>
          <w:sz w:val="22"/>
          <w:shd w:val="clear" w:color="auto" w:fill="FFFFFF"/>
        </w:rPr>
        <w:t xml:space="preserve">1 deficient mice </w:t>
      </w:r>
      <w:r w:rsidR="001A13B5" w:rsidRPr="00DA0452">
        <w:rPr>
          <w:rFonts w:ascii="Arial" w:hAnsi="Arial" w:cs="Arial"/>
          <w:color w:val="212121"/>
          <w:sz w:val="22"/>
          <w:shd w:val="clear" w:color="auto" w:fill="FFFFFF"/>
        </w:rPr>
        <w:t>are</w:t>
      </w:r>
      <w:r w:rsidR="00E02475" w:rsidRPr="00DA0452">
        <w:rPr>
          <w:rFonts w:ascii="Arial" w:hAnsi="Arial" w:cs="Arial"/>
          <w:color w:val="212121"/>
          <w:sz w:val="22"/>
          <w:shd w:val="clear" w:color="auto" w:fill="FFFFFF"/>
        </w:rPr>
        <w:t xml:space="preserve"> less susceptible to </w:t>
      </w:r>
      <w:r w:rsidR="00E02475" w:rsidRPr="00DA0452">
        <w:rPr>
          <w:rFonts w:ascii="Arial" w:hAnsi="Arial" w:cs="Arial"/>
          <w:sz w:val="22"/>
        </w:rPr>
        <w:t>acetaminophen-induced liver injury</w:t>
      </w:r>
      <w:r w:rsidR="00E02475" w:rsidRPr="00DA0452">
        <w:rPr>
          <w:rFonts w:ascii="Arial" w:hAnsi="Arial" w:cs="Arial"/>
          <w:sz w:val="22"/>
        </w:rPr>
        <w:fldChar w:fldCharType="begin">
          <w:fldData xml:space="preserve">PEVuZE5vdGU+PENpdGU+PEF1dGhvcj5JbWFlZGE8L0F1dGhvcj48WWVhcj4yMDA5PC9ZZWFyPjxS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PEVuZE5vdGU+PENpdGU+PEF1dGhvcj5JbWFlZGE8L0F1dGhvcj48WWVhcj4yMDA5PC9ZZWFyPjxS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E02475" w:rsidRPr="00DA0452">
        <w:rPr>
          <w:rFonts w:ascii="Arial" w:hAnsi="Arial" w:cs="Arial"/>
          <w:sz w:val="22"/>
        </w:rPr>
      </w:r>
      <w:r w:rsidR="00E02475" w:rsidRPr="00DA0452">
        <w:rPr>
          <w:rFonts w:ascii="Arial" w:hAnsi="Arial" w:cs="Arial"/>
          <w:sz w:val="22"/>
        </w:rPr>
        <w:fldChar w:fldCharType="separate"/>
      </w:r>
      <w:r w:rsidR="00E97555" w:rsidRPr="00DA0452">
        <w:rPr>
          <w:rFonts w:ascii="Arial" w:hAnsi="Arial" w:cs="Arial"/>
          <w:noProof/>
          <w:sz w:val="22"/>
          <w:vertAlign w:val="superscript"/>
        </w:rPr>
        <w:t>50</w:t>
      </w:r>
      <w:r w:rsidR="00E02475" w:rsidRPr="00DA0452">
        <w:rPr>
          <w:rFonts w:ascii="Arial" w:hAnsi="Arial" w:cs="Arial"/>
          <w:sz w:val="22"/>
        </w:rPr>
        <w:fldChar w:fldCharType="end"/>
      </w:r>
      <w:r w:rsidR="00E02475" w:rsidRPr="00DA0452">
        <w:rPr>
          <w:rFonts w:ascii="Arial" w:hAnsi="Arial" w:cs="Arial"/>
          <w:sz w:val="22"/>
        </w:rPr>
        <w:t xml:space="preserve">. </w:t>
      </w:r>
      <w:r w:rsidR="00996E2B" w:rsidRPr="00DA0452">
        <w:rPr>
          <w:rFonts w:ascii="Arial" w:hAnsi="Arial" w:cs="Arial"/>
          <w:sz w:val="22"/>
        </w:rPr>
        <w:t xml:space="preserve"> Recently, it</w:t>
      </w:r>
      <w:r w:rsidR="00BE2F4B" w:rsidRPr="00DA0452">
        <w:rPr>
          <w:rFonts w:ascii="Arial" w:hAnsi="Arial" w:cs="Arial"/>
          <w:sz w:val="22"/>
        </w:rPr>
        <w:t xml:space="preserve"> has been reported that caspase </w:t>
      </w:r>
      <w:r w:rsidR="00996E2B" w:rsidRPr="00DA0452">
        <w:rPr>
          <w:rFonts w:ascii="Arial" w:hAnsi="Arial" w:cs="Arial"/>
          <w:sz w:val="22"/>
        </w:rPr>
        <w:t>1 knockout mice</w:t>
      </w:r>
      <w:r w:rsidR="00996E2B"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PC9zdHlsZT48L0Rpc3BsYXlUZXh0PjxyZWNvcmQ+PHJlYy1udW1iZXI+MzY8L3JlYy1udW1iZXI+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PC9zdHlsZT48L0Rpc3BsYXlUZXh0PjxyZWNvcmQ+PHJlYy1udW1iZXI+MzY8L3JlYy1udW1iZXI+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996E2B" w:rsidRPr="00DA0452">
        <w:rPr>
          <w:rFonts w:ascii="Arial" w:hAnsi="Arial" w:cs="Arial"/>
          <w:sz w:val="22"/>
        </w:rPr>
      </w:r>
      <w:r w:rsidR="00996E2B" w:rsidRPr="00DA0452">
        <w:rPr>
          <w:rFonts w:ascii="Arial" w:hAnsi="Arial" w:cs="Arial"/>
          <w:sz w:val="22"/>
        </w:rPr>
        <w:fldChar w:fldCharType="separate"/>
      </w:r>
      <w:r w:rsidR="00E97555" w:rsidRPr="00DA0452">
        <w:rPr>
          <w:rFonts w:ascii="Arial" w:hAnsi="Arial" w:cs="Arial"/>
          <w:noProof/>
          <w:sz w:val="22"/>
          <w:vertAlign w:val="superscript"/>
        </w:rPr>
        <w:t>25</w:t>
      </w:r>
      <w:r w:rsidR="00996E2B" w:rsidRPr="00DA0452">
        <w:rPr>
          <w:rFonts w:ascii="Arial" w:hAnsi="Arial" w:cs="Arial"/>
          <w:sz w:val="22"/>
        </w:rPr>
        <w:fldChar w:fldCharType="end"/>
      </w:r>
      <w:r w:rsidR="00996E2B" w:rsidRPr="00DA0452">
        <w:rPr>
          <w:rFonts w:ascii="Arial" w:hAnsi="Arial" w:cs="Arial"/>
          <w:sz w:val="22"/>
        </w:rPr>
        <w:t xml:space="preserve"> are de facto </w:t>
      </w:r>
      <w:r w:rsidR="00996E2B" w:rsidRPr="00DA0452">
        <w:rPr>
          <w:rFonts w:ascii="Arial" w:hAnsi="Arial" w:cs="Arial"/>
          <w:sz w:val="22"/>
          <w:bdr w:val="none" w:sz="0" w:space="0" w:color="auto" w:frame="1"/>
        </w:rPr>
        <w:t>caspase</w:t>
      </w:r>
      <w:r w:rsidR="00BE2F4B" w:rsidRPr="00DA0452">
        <w:rPr>
          <w:rFonts w:ascii="Arial" w:hAnsi="Arial" w:cs="Arial"/>
          <w:i/>
          <w:sz w:val="22"/>
          <w:bdr w:val="none" w:sz="0" w:space="0" w:color="auto" w:frame="1"/>
        </w:rPr>
        <w:t xml:space="preserve"> </w:t>
      </w:r>
      <w:r w:rsidR="00996E2B" w:rsidRPr="00DA0452">
        <w:rPr>
          <w:rFonts w:ascii="Arial" w:hAnsi="Arial" w:cs="Arial"/>
          <w:sz w:val="22"/>
          <w:bdr w:val="none" w:sz="0" w:space="0" w:color="auto" w:frame="1"/>
        </w:rPr>
        <w:t>1 and</w:t>
      </w:r>
      <w:r w:rsidR="00996E2B" w:rsidRPr="00DA0452">
        <w:rPr>
          <w:rFonts w:ascii="Arial" w:hAnsi="Arial" w:cs="Arial"/>
          <w:i/>
          <w:sz w:val="22"/>
          <w:bdr w:val="none" w:sz="0" w:space="0" w:color="auto" w:frame="1"/>
        </w:rPr>
        <w:t xml:space="preserve"> </w:t>
      </w:r>
      <w:r w:rsidR="00BE2F4B" w:rsidRPr="00DA0452">
        <w:rPr>
          <w:rFonts w:ascii="Arial" w:hAnsi="Arial" w:cs="Arial"/>
          <w:sz w:val="22"/>
        </w:rPr>
        <w:t xml:space="preserve">caspase 4 (humans)/caspase </w:t>
      </w:r>
      <w:r w:rsidR="00996E2B" w:rsidRPr="00DA0452">
        <w:rPr>
          <w:rFonts w:ascii="Arial" w:hAnsi="Arial" w:cs="Arial"/>
          <w:sz w:val="22"/>
        </w:rPr>
        <w:t>11 (mice) double knockout mice</w:t>
      </w:r>
      <w:r w:rsidR="00996E2B" w:rsidRPr="00DA0452">
        <w:rPr>
          <w:rFonts w:ascii="Arial" w:hAnsi="Arial" w:cs="Arial"/>
          <w:sz w:val="22"/>
        </w:rPr>
        <w:fldChar w:fldCharType="begin">
          <w:fldData xml:space="preserve">PEVuZE5vdGU+PENpdGU+PEF1dGhvcj5LYXlhZ2FraTwvQXV0aG9yPjxZZWFyPjIwMTE8L1llYXI+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PEVuZE5vdGU+PENpdGU+PEF1dGhvcj5LYXlhZ2FraTwvQXV0aG9yPjxZZWFyPjIwMTE8L1llYXI+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996E2B" w:rsidRPr="00DA0452">
        <w:rPr>
          <w:rFonts w:ascii="Arial" w:hAnsi="Arial" w:cs="Arial"/>
          <w:sz w:val="22"/>
        </w:rPr>
      </w:r>
      <w:r w:rsidR="00996E2B" w:rsidRPr="00DA0452">
        <w:rPr>
          <w:rFonts w:ascii="Arial" w:hAnsi="Arial" w:cs="Arial"/>
          <w:sz w:val="22"/>
        </w:rPr>
        <w:fldChar w:fldCharType="separate"/>
      </w:r>
      <w:r w:rsidR="00E97555" w:rsidRPr="00DA0452">
        <w:rPr>
          <w:rFonts w:ascii="Arial" w:hAnsi="Arial" w:cs="Arial"/>
          <w:noProof/>
          <w:sz w:val="22"/>
          <w:vertAlign w:val="superscript"/>
        </w:rPr>
        <w:t>51</w:t>
      </w:r>
      <w:r w:rsidR="00996E2B" w:rsidRPr="00DA0452">
        <w:rPr>
          <w:rFonts w:ascii="Arial" w:hAnsi="Arial" w:cs="Arial"/>
          <w:sz w:val="22"/>
        </w:rPr>
        <w:fldChar w:fldCharType="end"/>
      </w:r>
      <w:r w:rsidR="00996E2B" w:rsidRPr="00DA0452">
        <w:rPr>
          <w:rFonts w:ascii="Arial" w:hAnsi="Arial" w:cs="Arial"/>
          <w:sz w:val="22"/>
        </w:rPr>
        <w:t xml:space="preserve">. The situation resulted from the dysfunctional nature of the naturally occurring 129 </w:t>
      </w:r>
      <w:r w:rsidR="00996E2B" w:rsidRPr="00DA0452">
        <w:rPr>
          <w:rFonts w:ascii="Arial" w:hAnsi="Arial" w:cs="Arial"/>
          <w:sz w:val="22"/>
          <w:bdr w:val="none" w:sz="0" w:space="0" w:color="auto" w:frame="1"/>
        </w:rPr>
        <w:t>caspase</w:t>
      </w:r>
      <w:r w:rsidR="00BE2F4B" w:rsidRPr="00DA0452">
        <w:rPr>
          <w:rFonts w:ascii="Arial" w:hAnsi="Arial" w:cs="Arial"/>
          <w:sz w:val="22"/>
          <w:bdr w:val="none" w:sz="0" w:space="0" w:color="auto" w:frame="1"/>
        </w:rPr>
        <w:t xml:space="preserve"> </w:t>
      </w:r>
      <w:r w:rsidR="00996E2B" w:rsidRPr="00DA0452">
        <w:rPr>
          <w:rFonts w:ascii="Arial" w:hAnsi="Arial" w:cs="Arial"/>
          <w:sz w:val="22"/>
          <w:bdr w:val="none" w:sz="0" w:space="0" w:color="auto" w:frame="1"/>
        </w:rPr>
        <w:t>11</w:t>
      </w:r>
      <w:r w:rsidR="00996E2B" w:rsidRPr="00DA0452">
        <w:rPr>
          <w:rFonts w:ascii="Arial" w:hAnsi="Arial" w:cs="Arial"/>
          <w:sz w:val="22"/>
        </w:rPr>
        <w:t xml:space="preserve"> allele whereas these </w:t>
      </w:r>
      <w:r w:rsidR="00BE2F4B" w:rsidRPr="00DA0452">
        <w:rPr>
          <w:rFonts w:ascii="Arial" w:hAnsi="Arial" w:cs="Arial"/>
          <w:sz w:val="22"/>
          <w:bdr w:val="none" w:sz="0" w:space="0" w:color="auto" w:frame="1"/>
        </w:rPr>
        <w:t xml:space="preserve">caspase </w:t>
      </w:r>
      <w:r w:rsidR="00996E2B" w:rsidRPr="00DA0452">
        <w:rPr>
          <w:rFonts w:ascii="Arial" w:hAnsi="Arial" w:cs="Arial"/>
          <w:sz w:val="22"/>
          <w:bdr w:val="none" w:sz="0" w:space="0" w:color="auto" w:frame="1"/>
        </w:rPr>
        <w:t>1</w:t>
      </w:r>
      <w:r w:rsidR="00996E2B" w:rsidRPr="00DA0452">
        <w:rPr>
          <w:rFonts w:ascii="Arial" w:hAnsi="Arial" w:cs="Arial"/>
          <w:sz w:val="22"/>
        </w:rPr>
        <w:t xml:space="preserve"> knockout mice were produced in embryonic stem cells on a 129S2 background</w:t>
      </w:r>
      <w:r w:rsidR="00996E2B"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PC9zdHlsZT48L0Rpc3BsYXlUZXh0PjxyZWNvcmQ+PHJlYy1udW1iZXI+MzY8L3JlYy1udW1iZXI+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PC9zdHlsZT48L0Rpc3BsYXlUZXh0PjxyZWNvcmQ+PHJlYy1udW1iZXI+MzY8L3JlYy1udW1iZXI+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996E2B" w:rsidRPr="00DA0452">
        <w:rPr>
          <w:rFonts w:ascii="Arial" w:hAnsi="Arial" w:cs="Arial"/>
          <w:sz w:val="22"/>
        </w:rPr>
      </w:r>
      <w:r w:rsidR="00996E2B" w:rsidRPr="00DA0452">
        <w:rPr>
          <w:rFonts w:ascii="Arial" w:hAnsi="Arial" w:cs="Arial"/>
          <w:sz w:val="22"/>
        </w:rPr>
        <w:fldChar w:fldCharType="separate"/>
      </w:r>
      <w:r w:rsidR="00E97555" w:rsidRPr="00DA0452">
        <w:rPr>
          <w:rFonts w:ascii="Arial" w:hAnsi="Arial" w:cs="Arial"/>
          <w:noProof/>
          <w:sz w:val="22"/>
          <w:vertAlign w:val="superscript"/>
        </w:rPr>
        <w:t>25</w:t>
      </w:r>
      <w:r w:rsidR="00996E2B" w:rsidRPr="00DA0452">
        <w:rPr>
          <w:rFonts w:ascii="Arial" w:hAnsi="Arial" w:cs="Arial"/>
          <w:sz w:val="22"/>
        </w:rPr>
        <w:fldChar w:fldCharType="end"/>
      </w:r>
      <w:r w:rsidR="006E7952">
        <w:rPr>
          <w:rFonts w:ascii="Arial" w:hAnsi="Arial" w:cs="Arial"/>
          <w:sz w:val="22"/>
        </w:rPr>
        <w:t xml:space="preserve">. Thus, the </w:t>
      </w:r>
      <w:proofErr w:type="spellStart"/>
      <w:r w:rsidR="006E7952">
        <w:rPr>
          <w:rFonts w:ascii="Arial" w:hAnsi="Arial" w:cs="Arial"/>
          <w:sz w:val="22"/>
        </w:rPr>
        <w:t>C</w:t>
      </w:r>
      <w:r w:rsidR="001213BE" w:rsidRPr="00DA0452">
        <w:rPr>
          <w:rFonts w:ascii="Arial" w:hAnsi="Arial" w:cs="Arial"/>
          <w:sz w:val="22"/>
        </w:rPr>
        <w:t>asp</w:t>
      </w:r>
      <w:proofErr w:type="spellEnd"/>
      <w:r w:rsidR="00996E2B" w:rsidRPr="00DA0452">
        <w:rPr>
          <w:rFonts w:ascii="Arial" w:hAnsi="Arial" w:cs="Arial"/>
          <w:sz w:val="22"/>
        </w:rPr>
        <w:t xml:space="preserve"> DKO mice </w:t>
      </w:r>
      <w:r w:rsidR="00996E2B" w:rsidRPr="00DA0452">
        <w:rPr>
          <w:rFonts w:ascii="Arial" w:hAnsi="Arial" w:cs="Arial"/>
          <w:color w:val="auto"/>
          <w:sz w:val="22"/>
        </w:rPr>
        <w:t xml:space="preserve">are ideal for determining whether both canonical and non-canonical inflammasome pathways play </w:t>
      </w:r>
      <w:r w:rsidR="00996E2B" w:rsidRPr="00DA0452">
        <w:rPr>
          <w:rFonts w:ascii="Arial" w:hAnsi="Arial" w:cs="Arial"/>
          <w:sz w:val="22"/>
        </w:rPr>
        <w:t>critical roles in the liver IRI pathogenesis</w:t>
      </w:r>
      <w:r w:rsidR="00BE2F4B" w:rsidRPr="00DA0452">
        <w:rPr>
          <w:rFonts w:ascii="Arial" w:hAnsi="Arial" w:cs="Arial"/>
          <w:sz w:val="22"/>
        </w:rPr>
        <w:t xml:space="preserve">. </w:t>
      </w:r>
      <w:r w:rsidR="006E7952">
        <w:rPr>
          <w:rFonts w:ascii="Arial" w:hAnsi="Arial" w:cs="Arial"/>
          <w:sz w:val="22"/>
        </w:rPr>
        <w:t xml:space="preserve">However, the effects of </w:t>
      </w:r>
      <w:proofErr w:type="spellStart"/>
      <w:r w:rsidR="006E7952">
        <w:rPr>
          <w:rFonts w:ascii="Arial" w:hAnsi="Arial" w:cs="Arial"/>
          <w:sz w:val="22"/>
        </w:rPr>
        <w:t>C</w:t>
      </w:r>
      <w:r w:rsidR="001213BE" w:rsidRPr="00DA0452">
        <w:rPr>
          <w:rFonts w:ascii="Arial" w:hAnsi="Arial" w:cs="Arial"/>
          <w:sz w:val="22"/>
        </w:rPr>
        <w:t>asp</w:t>
      </w:r>
      <w:proofErr w:type="spellEnd"/>
      <w:r w:rsidR="001213BE" w:rsidRPr="00DA0452">
        <w:rPr>
          <w:rFonts w:ascii="Arial" w:hAnsi="Arial" w:cs="Arial"/>
          <w:sz w:val="22"/>
        </w:rPr>
        <w:t xml:space="preserve"> </w:t>
      </w:r>
      <w:r w:rsidR="00DF1DC6" w:rsidRPr="00DA0452">
        <w:rPr>
          <w:rFonts w:ascii="Arial" w:hAnsi="Arial" w:cs="Arial"/>
          <w:sz w:val="22"/>
        </w:rPr>
        <w:t>DKO</w:t>
      </w:r>
      <w:r w:rsidR="00E96DFF" w:rsidRPr="00DA0452">
        <w:rPr>
          <w:rFonts w:ascii="Arial" w:hAnsi="Arial" w:cs="Arial"/>
          <w:sz w:val="22"/>
        </w:rPr>
        <w:fldChar w:fldCharType="begin">
          <w:fldData xml:space="preserve">PEVuZE5vdGU+PENpdGU+PEF1dGhvcj5LYXlhZ2FraTwvQXV0aG9yPjxZZWFyPjIwMTE8L1llYXI+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PEVuZE5vdGU+PENpdGU+PEF1dGhvcj5LYXlhZ2FraTwvQXV0aG9yPjxZZWFyPjIwMTE8L1llYXI+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E96DFF" w:rsidRPr="00DA0452">
        <w:rPr>
          <w:rFonts w:ascii="Arial" w:hAnsi="Arial" w:cs="Arial"/>
          <w:sz w:val="22"/>
        </w:rPr>
      </w:r>
      <w:r w:rsidR="00E96DFF" w:rsidRPr="00DA0452">
        <w:rPr>
          <w:rFonts w:ascii="Arial" w:hAnsi="Arial" w:cs="Arial"/>
          <w:sz w:val="22"/>
        </w:rPr>
        <w:fldChar w:fldCharType="separate"/>
      </w:r>
      <w:r w:rsidR="00E97555" w:rsidRPr="00DA0452">
        <w:rPr>
          <w:rFonts w:ascii="Arial" w:hAnsi="Arial" w:cs="Arial"/>
          <w:noProof/>
          <w:sz w:val="22"/>
          <w:vertAlign w:val="superscript"/>
        </w:rPr>
        <w:t>51</w:t>
      </w:r>
      <w:r w:rsidR="00E96DFF" w:rsidRPr="00DA0452">
        <w:rPr>
          <w:rFonts w:ascii="Arial" w:hAnsi="Arial" w:cs="Arial"/>
          <w:sz w:val="22"/>
        </w:rPr>
        <w:fldChar w:fldCharType="end"/>
      </w:r>
      <w:r w:rsidR="002A48CC" w:rsidRPr="00DA0452">
        <w:rPr>
          <w:rFonts w:ascii="Arial" w:hAnsi="Arial" w:cs="Arial"/>
          <w:sz w:val="22"/>
        </w:rPr>
        <w:t xml:space="preserve"> in liver IRI has not been studied. </w:t>
      </w:r>
    </w:p>
    <w:p w14:paraId="53F95453" w14:textId="12F0A8D6" w:rsidR="00B74D68" w:rsidRPr="00DA0452" w:rsidRDefault="00F317AF" w:rsidP="007E42C5">
      <w:pPr>
        <w:pStyle w:val="MDPI31text"/>
        <w:spacing w:line="360" w:lineRule="auto"/>
        <w:rPr>
          <w:rFonts w:ascii="Arial" w:hAnsi="Arial" w:cs="Arial"/>
          <w:sz w:val="22"/>
        </w:rPr>
      </w:pPr>
      <w:r w:rsidRPr="00DA0452">
        <w:rPr>
          <w:rFonts w:ascii="Arial" w:hAnsi="Arial" w:cs="Arial"/>
          <w:sz w:val="22"/>
        </w:rPr>
        <w:t>The</w:t>
      </w:r>
      <w:r w:rsidR="002F4A7E" w:rsidRPr="00DA0452">
        <w:rPr>
          <w:rFonts w:ascii="Arial" w:hAnsi="Arial" w:cs="Arial"/>
          <w:sz w:val="22"/>
        </w:rPr>
        <w:t xml:space="preserve"> activation of the innate immune system results in enhanced responsiveness to subsequent triggers, which is termed trained immunity</w:t>
      </w:r>
      <w:r w:rsidR="00A16753" w:rsidRPr="00DA0452">
        <w:rPr>
          <w:rFonts w:ascii="Arial" w:hAnsi="Arial" w:cs="Arial"/>
          <w:sz w:val="22"/>
        </w:rPr>
        <w:t xml:space="preserve"> (TI)</w:t>
      </w:r>
      <w:r w:rsidR="002F4A7E" w:rsidRPr="00DA0452">
        <w:rPr>
          <w:rFonts w:ascii="Arial" w:hAnsi="Arial" w:cs="Arial"/>
          <w:sz w:val="22"/>
        </w:rPr>
        <w:fldChar w:fldCharType="begin">
          <w:fldData xml:space="preserve">PEVuZE5vdGU+PENpdGU+PEF1dGhvcj5OZXRlYTwvQXV0aG9yPjxZZWFyPjIwMjA8L1llYXI+PFJl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=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PEVuZE5vdGU+PENpdGU+PEF1dGhvcj5OZXRlYTwvQXV0aG9yPjxZZWFyPjIwMjA8L1llYXI+PFJl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=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2F4A7E" w:rsidRPr="00DA0452">
        <w:rPr>
          <w:rFonts w:ascii="Arial" w:hAnsi="Arial" w:cs="Arial"/>
          <w:sz w:val="22"/>
        </w:rPr>
      </w:r>
      <w:r w:rsidR="002F4A7E" w:rsidRPr="00DA0452">
        <w:rPr>
          <w:rFonts w:ascii="Arial" w:hAnsi="Arial" w:cs="Arial"/>
          <w:sz w:val="22"/>
        </w:rPr>
        <w:fldChar w:fldCharType="separate"/>
      </w:r>
      <w:r w:rsidR="00E97555" w:rsidRPr="00DA0452">
        <w:rPr>
          <w:rFonts w:ascii="Arial" w:hAnsi="Arial" w:cs="Arial"/>
          <w:noProof/>
          <w:sz w:val="22"/>
          <w:vertAlign w:val="superscript"/>
        </w:rPr>
        <w:t>52,53</w:t>
      </w:r>
      <w:r w:rsidR="002F4A7E" w:rsidRPr="00DA0452">
        <w:rPr>
          <w:rFonts w:ascii="Arial" w:hAnsi="Arial" w:cs="Arial"/>
          <w:sz w:val="22"/>
        </w:rPr>
        <w:fldChar w:fldCharType="end"/>
      </w:r>
      <w:r w:rsidR="00292061">
        <w:rPr>
          <w:rFonts w:ascii="Arial" w:hAnsi="Arial" w:cs="Arial"/>
          <w:sz w:val="22"/>
        </w:rPr>
        <w:t xml:space="preserve">. </w:t>
      </w:r>
      <w:r w:rsidR="00292061">
        <w:rPr>
          <w:rFonts w:ascii="Arial" w:hAnsi="Arial" w:cs="Arial"/>
          <w:color w:val="212121"/>
          <w:sz w:val="22"/>
          <w:shd w:val="clear" w:color="auto" w:fill="FFFFFF"/>
        </w:rPr>
        <w:t>P</w:t>
      </w:r>
      <w:r w:rsidR="002F4A7E" w:rsidRPr="00DA0452">
        <w:rPr>
          <w:rFonts w:ascii="Arial" w:hAnsi="Arial" w:cs="Arial"/>
          <w:color w:val="212121"/>
          <w:sz w:val="22"/>
          <w:shd w:val="clear" w:color="auto" w:fill="FFFFFF"/>
        </w:rPr>
        <w:t>ro</w:t>
      </w:r>
      <w:r w:rsidR="00456C03" w:rsidRPr="00DA0452">
        <w:rPr>
          <w:rFonts w:ascii="Arial" w:hAnsi="Arial" w:cs="Arial"/>
          <w:color w:val="212121"/>
          <w:sz w:val="22"/>
          <w:shd w:val="clear" w:color="auto" w:fill="FFFFFF"/>
        </w:rPr>
        <w:t>-</w:t>
      </w:r>
      <w:r w:rsidR="002F4A7E" w:rsidRPr="00DA0452">
        <w:rPr>
          <w:rFonts w:ascii="Arial" w:hAnsi="Arial" w:cs="Arial"/>
          <w:color w:val="212121"/>
          <w:sz w:val="22"/>
          <w:shd w:val="clear" w:color="auto" w:fill="FFFFFF"/>
        </w:rPr>
        <w:t xml:space="preserve">atherogenic </w:t>
      </w:r>
      <w:proofErr w:type="spellStart"/>
      <w:r w:rsidR="002F4A7E" w:rsidRPr="00DA0452">
        <w:rPr>
          <w:rFonts w:ascii="Arial" w:hAnsi="Arial" w:cs="Arial"/>
          <w:color w:val="212121"/>
          <w:sz w:val="22"/>
          <w:shd w:val="clear" w:color="auto" w:fill="FFFFFF"/>
        </w:rPr>
        <w:t>lysophosphatidylcholine</w:t>
      </w:r>
      <w:proofErr w:type="spellEnd"/>
      <w:r w:rsidR="002F4A7E" w:rsidRPr="00DA0452">
        <w:rPr>
          <w:rFonts w:ascii="Arial" w:hAnsi="Arial" w:cs="Arial"/>
          <w:color w:val="212121"/>
          <w:sz w:val="22"/>
          <w:shd w:val="clear" w:color="auto" w:fill="FFFFFF"/>
        </w:rPr>
        <w:t xml:space="preserve"> (LPC) upregulates trained immunity pathways (TIPs) in human aortic endothelial cells (HAECs)</w:t>
      </w:r>
      <w:r w:rsidR="002F4A7E" w:rsidRPr="00DA0452">
        <w:rPr>
          <w:rFonts w:ascii="Arial" w:hAnsi="Arial" w:cs="Arial"/>
          <w:color w:val="212121"/>
          <w:sz w:val="22"/>
          <w:shd w:val="clear" w:color="auto" w:fill="FFFFFF"/>
        </w:rPr>
        <w:fldChar w:fldCharType="begin">
          <w:fldData xml:space="preserve">PEVuZE5vdGU+PENpdGU+PEF1dGhvcj5MdTwvQXV0aG9yPjxZZWFyPjIwMTk8L1llYXI+PFJlY051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</w:fldData>
        </w:fldChar>
      </w:r>
      <w:r w:rsidR="00E97555" w:rsidRPr="00DA0452">
        <w:rPr>
          <w:rFonts w:ascii="Arial" w:hAnsi="Arial" w:cs="Arial"/>
          <w:color w:val="212121"/>
          <w:sz w:val="22"/>
          <w:shd w:val="clear" w:color="auto" w:fill="FFFFFF"/>
        </w:rPr>
        <w:instrText xml:space="preserve"> ADDIN EN.CITE </w:instrText>
      </w:r>
      <w:r w:rsidR="00E97555" w:rsidRPr="00DA0452">
        <w:rPr>
          <w:rFonts w:ascii="Arial" w:hAnsi="Arial" w:cs="Arial"/>
          <w:color w:val="212121"/>
          <w:sz w:val="22"/>
          <w:shd w:val="clear" w:color="auto" w:fill="FFFFFF"/>
        </w:rPr>
        <w:fldChar w:fldCharType="begin">
          <w:fldData xml:space="preserve">PEVuZE5vdGU+PENpdGU+PEF1dGhvcj5MdTwvQXV0aG9yPjxZZWFyPjIwMTk8L1llYXI+PFJlY051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</w:fldData>
        </w:fldChar>
      </w:r>
      <w:r w:rsidR="00E97555" w:rsidRPr="00DA0452">
        <w:rPr>
          <w:rFonts w:ascii="Arial" w:hAnsi="Arial" w:cs="Arial"/>
          <w:color w:val="212121"/>
          <w:sz w:val="22"/>
          <w:shd w:val="clear" w:color="auto" w:fill="FFFFFF"/>
        </w:rPr>
        <w:instrText xml:space="preserve"> ADDIN EN.CITE.DATA </w:instrText>
      </w:r>
      <w:r w:rsidR="00E97555" w:rsidRPr="00DA0452">
        <w:rPr>
          <w:rFonts w:ascii="Arial" w:hAnsi="Arial" w:cs="Arial"/>
          <w:color w:val="212121"/>
          <w:sz w:val="22"/>
          <w:shd w:val="clear" w:color="auto" w:fill="FFFFFF"/>
        </w:rPr>
      </w:r>
      <w:r w:rsidR="00E97555" w:rsidRPr="00DA0452">
        <w:rPr>
          <w:rFonts w:ascii="Arial" w:hAnsi="Arial" w:cs="Arial"/>
          <w:color w:val="212121"/>
          <w:sz w:val="22"/>
          <w:shd w:val="clear" w:color="auto" w:fill="FFFFFF"/>
        </w:rPr>
        <w:fldChar w:fldCharType="end"/>
      </w:r>
      <w:r w:rsidR="002F4A7E" w:rsidRPr="00DA0452">
        <w:rPr>
          <w:rFonts w:ascii="Arial" w:hAnsi="Arial" w:cs="Arial"/>
          <w:color w:val="212121"/>
          <w:sz w:val="22"/>
          <w:shd w:val="clear" w:color="auto" w:fill="FFFFFF"/>
        </w:rPr>
      </w:r>
      <w:r w:rsidR="002F4A7E" w:rsidRPr="00DA0452">
        <w:rPr>
          <w:rFonts w:ascii="Arial" w:hAnsi="Arial" w:cs="Arial"/>
          <w:color w:val="212121"/>
          <w:sz w:val="22"/>
          <w:shd w:val="clear" w:color="auto" w:fill="FFFFFF"/>
        </w:rPr>
        <w:fldChar w:fldCharType="separate"/>
      </w:r>
      <w:r w:rsidR="00E97555" w:rsidRPr="00DA0452">
        <w:rPr>
          <w:rFonts w:ascii="Arial" w:hAnsi="Arial" w:cs="Arial"/>
          <w:noProof/>
          <w:color w:val="212121"/>
          <w:sz w:val="22"/>
          <w:shd w:val="clear" w:color="auto" w:fill="FFFFFF"/>
          <w:vertAlign w:val="superscript"/>
        </w:rPr>
        <w:t>54</w:t>
      </w:r>
      <w:r w:rsidR="002F4A7E" w:rsidRPr="00DA0452">
        <w:rPr>
          <w:rFonts w:ascii="Arial" w:hAnsi="Arial" w:cs="Arial"/>
          <w:color w:val="212121"/>
          <w:sz w:val="22"/>
          <w:shd w:val="clear" w:color="auto" w:fill="FFFFFF"/>
        </w:rPr>
        <w:fldChar w:fldCharType="end"/>
      </w:r>
      <w:r w:rsidR="00292061">
        <w:rPr>
          <w:rFonts w:ascii="Arial" w:hAnsi="Arial" w:cs="Arial"/>
          <w:color w:val="212121"/>
          <w:sz w:val="22"/>
          <w:shd w:val="clear" w:color="auto" w:fill="FFFFFF"/>
        </w:rPr>
        <w:t>,</w:t>
      </w:r>
      <w:r w:rsidR="002F4A7E" w:rsidRPr="00DA0452">
        <w:rPr>
          <w:rFonts w:ascii="Arial" w:hAnsi="Arial" w:cs="Arial"/>
          <w:color w:val="212121"/>
          <w:sz w:val="22"/>
          <w:shd w:val="clear" w:color="auto" w:fill="FFFFFF"/>
        </w:rPr>
        <w:t xml:space="preserve"> </w:t>
      </w:r>
      <w:r w:rsidR="00292061">
        <w:rPr>
          <w:rFonts w:ascii="Arial" w:hAnsi="Arial" w:cs="Arial"/>
          <w:color w:val="212121"/>
          <w:sz w:val="22"/>
          <w:shd w:val="clear" w:color="auto" w:fill="FFFFFF"/>
        </w:rPr>
        <w:t>however it is</w:t>
      </w:r>
      <w:r w:rsidR="00BE2F4B" w:rsidRPr="00DA0452">
        <w:rPr>
          <w:rFonts w:ascii="Arial" w:hAnsi="Arial" w:cs="Arial"/>
          <w:color w:val="212121"/>
          <w:sz w:val="22"/>
          <w:shd w:val="clear" w:color="auto" w:fill="FFFFFF"/>
        </w:rPr>
        <w:t xml:space="preserve"> unknown </w:t>
      </w:r>
      <w:r w:rsidR="002F4A7E" w:rsidRPr="00DA0452">
        <w:rPr>
          <w:rFonts w:ascii="Arial" w:hAnsi="Arial" w:cs="Arial"/>
          <w:color w:val="212121"/>
          <w:sz w:val="22"/>
          <w:shd w:val="clear" w:color="auto" w:fill="FFFFFF"/>
        </w:rPr>
        <w:t xml:space="preserve">whether liver IRI is enhanced by </w:t>
      </w:r>
      <w:r w:rsidR="00DF1DC6" w:rsidRPr="00DA0452">
        <w:rPr>
          <w:rFonts w:ascii="Arial" w:hAnsi="Arial" w:cs="Arial"/>
          <w:color w:val="212121"/>
          <w:sz w:val="22"/>
          <w:shd w:val="clear" w:color="auto" w:fill="FFFFFF"/>
        </w:rPr>
        <w:t>i</w:t>
      </w:r>
      <w:r w:rsidRPr="00DA0452">
        <w:rPr>
          <w:rFonts w:ascii="Arial" w:hAnsi="Arial" w:cs="Arial"/>
          <w:color w:val="212121"/>
          <w:sz w:val="22"/>
          <w:shd w:val="clear" w:color="auto" w:fill="FFFFFF"/>
        </w:rPr>
        <w:t>schemic pre (IPC)</w:t>
      </w:r>
      <w:r w:rsidR="00DF1DC6" w:rsidRPr="00DA0452">
        <w:rPr>
          <w:rFonts w:ascii="Arial" w:hAnsi="Arial" w:cs="Arial"/>
          <w:color w:val="212121"/>
          <w:sz w:val="22"/>
          <w:shd w:val="clear" w:color="auto" w:fill="FFFFFF"/>
        </w:rPr>
        <w:t xml:space="preserve"> and post-conditioning (IPO) </w:t>
      </w:r>
      <w:r w:rsidR="00BE2F4B" w:rsidRPr="00DA0452">
        <w:rPr>
          <w:rFonts w:ascii="Arial" w:hAnsi="Arial" w:cs="Arial"/>
          <w:color w:val="212121"/>
          <w:sz w:val="22"/>
          <w:shd w:val="clear" w:color="auto" w:fill="FFFFFF"/>
        </w:rPr>
        <w:t>through upregulation of</w:t>
      </w:r>
      <w:r w:rsidR="002F4A7E" w:rsidRPr="00DA0452">
        <w:rPr>
          <w:rFonts w:ascii="Arial" w:hAnsi="Arial" w:cs="Arial"/>
          <w:color w:val="212121"/>
          <w:sz w:val="22"/>
          <w:shd w:val="clear" w:color="auto" w:fill="FFFFFF"/>
        </w:rPr>
        <w:t xml:space="preserve"> TIPs.</w:t>
      </w:r>
      <w:r w:rsidR="00CA34F7" w:rsidRPr="00DA0452">
        <w:rPr>
          <w:rFonts w:ascii="Arial" w:hAnsi="Arial" w:cs="Arial"/>
          <w:color w:val="212121"/>
          <w:sz w:val="22"/>
          <w:shd w:val="clear" w:color="auto" w:fill="FFFFFF"/>
        </w:rPr>
        <w:t xml:space="preserve"> </w:t>
      </w:r>
      <w:r w:rsidR="008C1D73" w:rsidRPr="00DA0452">
        <w:rPr>
          <w:rFonts w:ascii="Arial" w:hAnsi="Arial" w:cs="Arial"/>
          <w:color w:val="212121"/>
          <w:sz w:val="22"/>
          <w:shd w:val="clear" w:color="auto" w:fill="FFFFFF"/>
        </w:rPr>
        <w:t>IPC, IPO, and IPC+</w:t>
      </w:r>
      <w:r w:rsidR="00180592" w:rsidRPr="00DA0452">
        <w:rPr>
          <w:rFonts w:ascii="Arial" w:hAnsi="Arial" w:cs="Arial"/>
          <w:color w:val="212121"/>
          <w:sz w:val="22"/>
          <w:shd w:val="clear" w:color="auto" w:fill="FFFFFF"/>
        </w:rPr>
        <w:t>IPO had pronounced effects on the expression levels of a large number of genes during early reperfusion</w:t>
      </w:r>
      <w:r w:rsidR="00180592" w:rsidRPr="00DA0452">
        <w:rPr>
          <w:rFonts w:ascii="Arial" w:hAnsi="Arial" w:cs="Arial"/>
          <w:color w:val="212121"/>
          <w:sz w:val="22"/>
          <w:shd w:val="clear" w:color="auto" w:fill="FFFFFF"/>
        </w:rPr>
        <w:fldChar w:fldCharType="begin">
          <w:fldData xml:space="preserve">PEVuZE5vdGU+PENpdGU+PEF1dGhvcj5LbnVkc2VuPC9BdXRob3I+PFllYXI+MjAxMjwvWWVhcj48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</w:fldData>
        </w:fldChar>
      </w:r>
      <w:r w:rsidR="00E97555" w:rsidRPr="00DA0452">
        <w:rPr>
          <w:rFonts w:ascii="Arial" w:hAnsi="Arial" w:cs="Arial"/>
          <w:color w:val="212121"/>
          <w:sz w:val="22"/>
          <w:shd w:val="clear" w:color="auto" w:fill="FFFFFF"/>
        </w:rPr>
        <w:instrText xml:space="preserve"> ADDIN EN.CITE </w:instrText>
      </w:r>
      <w:r w:rsidR="00E97555" w:rsidRPr="00DA0452">
        <w:rPr>
          <w:rFonts w:ascii="Arial" w:hAnsi="Arial" w:cs="Arial"/>
          <w:color w:val="212121"/>
          <w:sz w:val="22"/>
          <w:shd w:val="clear" w:color="auto" w:fill="FFFFFF"/>
        </w:rPr>
        <w:fldChar w:fldCharType="begin">
          <w:fldData xml:space="preserve">PEVuZE5vdGU+PENpdGU+PEF1dGhvcj5LbnVkc2VuPC9BdXRob3I+PFllYXI+MjAxMjwvWWVhcj48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</w:fldData>
        </w:fldChar>
      </w:r>
      <w:r w:rsidR="00E97555" w:rsidRPr="00DA0452">
        <w:rPr>
          <w:rFonts w:ascii="Arial" w:hAnsi="Arial" w:cs="Arial"/>
          <w:color w:val="212121"/>
          <w:sz w:val="22"/>
          <w:shd w:val="clear" w:color="auto" w:fill="FFFFFF"/>
        </w:rPr>
        <w:instrText xml:space="preserve"> ADDIN EN.CITE.DATA </w:instrText>
      </w:r>
      <w:r w:rsidR="00E97555" w:rsidRPr="00DA0452">
        <w:rPr>
          <w:rFonts w:ascii="Arial" w:hAnsi="Arial" w:cs="Arial"/>
          <w:color w:val="212121"/>
          <w:sz w:val="22"/>
          <w:shd w:val="clear" w:color="auto" w:fill="FFFFFF"/>
        </w:rPr>
      </w:r>
      <w:r w:rsidR="00E97555" w:rsidRPr="00DA0452">
        <w:rPr>
          <w:rFonts w:ascii="Arial" w:hAnsi="Arial" w:cs="Arial"/>
          <w:color w:val="212121"/>
          <w:sz w:val="22"/>
          <w:shd w:val="clear" w:color="auto" w:fill="FFFFFF"/>
        </w:rPr>
        <w:fldChar w:fldCharType="end"/>
      </w:r>
      <w:r w:rsidR="00180592" w:rsidRPr="00DA0452">
        <w:rPr>
          <w:rFonts w:ascii="Arial" w:hAnsi="Arial" w:cs="Arial"/>
          <w:color w:val="212121"/>
          <w:sz w:val="22"/>
          <w:shd w:val="clear" w:color="auto" w:fill="FFFFFF"/>
        </w:rPr>
      </w:r>
      <w:r w:rsidR="00180592" w:rsidRPr="00DA0452">
        <w:rPr>
          <w:rFonts w:ascii="Arial" w:hAnsi="Arial" w:cs="Arial"/>
          <w:color w:val="212121"/>
          <w:sz w:val="22"/>
          <w:shd w:val="clear" w:color="auto" w:fill="FFFFFF"/>
        </w:rPr>
        <w:fldChar w:fldCharType="separate"/>
      </w:r>
      <w:r w:rsidR="00E97555" w:rsidRPr="00DA0452">
        <w:rPr>
          <w:rFonts w:ascii="Arial" w:hAnsi="Arial" w:cs="Arial"/>
          <w:noProof/>
          <w:color w:val="212121"/>
          <w:sz w:val="22"/>
          <w:shd w:val="clear" w:color="auto" w:fill="FFFFFF"/>
          <w:vertAlign w:val="superscript"/>
        </w:rPr>
        <w:t>55</w:t>
      </w:r>
      <w:r w:rsidR="00180592" w:rsidRPr="00DA0452">
        <w:rPr>
          <w:rFonts w:ascii="Arial" w:hAnsi="Arial" w:cs="Arial"/>
          <w:color w:val="212121"/>
          <w:sz w:val="22"/>
          <w:shd w:val="clear" w:color="auto" w:fill="FFFFFF"/>
        </w:rPr>
        <w:fldChar w:fldCharType="end"/>
      </w:r>
      <w:r w:rsidR="00180592" w:rsidRPr="00DA0452">
        <w:rPr>
          <w:rFonts w:ascii="Arial" w:hAnsi="Arial" w:cs="Arial"/>
          <w:color w:val="212121"/>
          <w:sz w:val="22"/>
          <w:shd w:val="clear" w:color="auto" w:fill="FFFFFF"/>
        </w:rPr>
        <w:t xml:space="preserve">. </w:t>
      </w:r>
      <w:r w:rsidR="002F4A7E" w:rsidRPr="00DA0452">
        <w:rPr>
          <w:rFonts w:ascii="Arial" w:hAnsi="Arial" w:cs="Arial"/>
          <w:color w:val="212121"/>
          <w:sz w:val="22"/>
          <w:shd w:val="clear" w:color="auto" w:fill="FFFFFF"/>
        </w:rPr>
        <w:t>However, whether rep</w:t>
      </w:r>
      <w:r w:rsidR="008C1D73" w:rsidRPr="00DA0452">
        <w:rPr>
          <w:rFonts w:ascii="Arial" w:hAnsi="Arial" w:cs="Arial"/>
          <w:color w:val="212121"/>
          <w:sz w:val="22"/>
          <w:shd w:val="clear" w:color="auto" w:fill="FFFFFF"/>
        </w:rPr>
        <w:t>erfusion, IPC, IPO, and IPC+</w:t>
      </w:r>
      <w:r w:rsidR="00B74D68" w:rsidRPr="00DA0452">
        <w:rPr>
          <w:rFonts w:ascii="Arial" w:hAnsi="Arial" w:cs="Arial"/>
          <w:color w:val="212121"/>
          <w:sz w:val="22"/>
          <w:shd w:val="clear" w:color="auto" w:fill="FFFFFF"/>
        </w:rPr>
        <w:t xml:space="preserve">IPO upregulate </w:t>
      </w:r>
      <w:r w:rsidR="002F4A7E" w:rsidRPr="00DA0452">
        <w:rPr>
          <w:rFonts w:ascii="Arial" w:hAnsi="Arial" w:cs="Arial"/>
          <w:color w:val="212121"/>
          <w:sz w:val="22"/>
          <w:shd w:val="clear" w:color="auto" w:fill="FFFFFF"/>
        </w:rPr>
        <w:t>in</w:t>
      </w:r>
      <w:r w:rsidRPr="00DA0452">
        <w:rPr>
          <w:rFonts w:ascii="Arial" w:hAnsi="Arial" w:cs="Arial"/>
          <w:color w:val="212121"/>
          <w:sz w:val="22"/>
          <w:shd w:val="clear" w:color="auto" w:fill="FFFFFF"/>
        </w:rPr>
        <w:t>flammasome regulator</w:t>
      </w:r>
      <w:r w:rsidR="00C44C91" w:rsidRPr="00DA0452">
        <w:rPr>
          <w:rFonts w:ascii="Arial" w:hAnsi="Arial" w:cs="Arial"/>
          <w:color w:val="212121"/>
          <w:sz w:val="22"/>
          <w:shd w:val="clear" w:color="auto" w:fill="FFFFFF"/>
        </w:rPr>
        <w:t>s</w:t>
      </w:r>
      <w:r w:rsidRPr="00DA0452">
        <w:rPr>
          <w:rFonts w:ascii="Arial" w:hAnsi="Arial" w:cs="Arial"/>
          <w:color w:val="212121"/>
          <w:sz w:val="22"/>
          <w:shd w:val="clear" w:color="auto" w:fill="FFFFFF"/>
        </w:rPr>
        <w:t xml:space="preserve"> </w:t>
      </w:r>
      <w:r w:rsidR="002F4A7E" w:rsidRPr="00DA0452">
        <w:rPr>
          <w:rFonts w:ascii="Arial" w:hAnsi="Arial" w:cs="Arial"/>
          <w:color w:val="212121"/>
          <w:sz w:val="22"/>
          <w:shd w:val="clear" w:color="auto" w:fill="FFFFFF"/>
        </w:rPr>
        <w:t xml:space="preserve">and enhance ischemia-induced injury via </w:t>
      </w:r>
      <w:r w:rsidR="00A16753" w:rsidRPr="00DA0452">
        <w:rPr>
          <w:rFonts w:ascii="Arial" w:hAnsi="Arial" w:cs="Arial"/>
          <w:color w:val="212121"/>
          <w:sz w:val="22"/>
          <w:shd w:val="clear" w:color="auto" w:fill="FFFFFF"/>
        </w:rPr>
        <w:t>TI</w:t>
      </w:r>
      <w:r w:rsidR="00E166E8" w:rsidRPr="00DA0452">
        <w:rPr>
          <w:rFonts w:ascii="Arial" w:hAnsi="Arial" w:cs="Arial"/>
          <w:color w:val="212121"/>
          <w:sz w:val="22"/>
          <w:shd w:val="clear" w:color="auto" w:fill="FFFFFF"/>
        </w:rPr>
        <w:t>-mediated mechanisms still unknown.</w:t>
      </w:r>
    </w:p>
    <w:p w14:paraId="7DBE7FD2" w14:textId="0633253F" w:rsidR="00D27D07" w:rsidRDefault="005D51EA" w:rsidP="007E42C5">
      <w:pPr>
        <w:pStyle w:val="MDPI31text"/>
        <w:spacing w:line="360" w:lineRule="auto"/>
        <w:rPr>
          <w:rFonts w:ascii="Arial" w:hAnsi="Arial" w:cs="Arial"/>
          <w:sz w:val="22"/>
        </w:rPr>
      </w:pPr>
      <w:r w:rsidRPr="00DA0452">
        <w:rPr>
          <w:rFonts w:ascii="Arial" w:hAnsi="Arial" w:cs="Arial"/>
          <w:sz w:val="22"/>
        </w:rPr>
        <w:t>Our central hypothes</w:t>
      </w:r>
      <w:r w:rsidR="00CC4F8A" w:rsidRPr="00DA0452">
        <w:rPr>
          <w:rFonts w:ascii="Arial" w:hAnsi="Arial" w:cs="Arial"/>
          <w:sz w:val="22"/>
        </w:rPr>
        <w:t>e</w:t>
      </w:r>
      <w:r w:rsidRPr="00DA0452">
        <w:rPr>
          <w:rFonts w:ascii="Arial" w:hAnsi="Arial" w:cs="Arial"/>
          <w:sz w:val="22"/>
        </w:rPr>
        <w:t xml:space="preserve">s </w:t>
      </w:r>
      <w:r w:rsidR="00CC4F8A" w:rsidRPr="00DA0452">
        <w:rPr>
          <w:rFonts w:ascii="Arial" w:hAnsi="Arial" w:cs="Arial"/>
          <w:sz w:val="22"/>
        </w:rPr>
        <w:t>are</w:t>
      </w:r>
      <w:r w:rsidRPr="00DA0452">
        <w:rPr>
          <w:rFonts w:ascii="Arial" w:hAnsi="Arial" w:cs="Arial"/>
          <w:sz w:val="22"/>
        </w:rPr>
        <w:t xml:space="preserve"> </w:t>
      </w:r>
      <w:r w:rsidR="00CC4F8A" w:rsidRPr="00DA0452">
        <w:rPr>
          <w:rFonts w:ascii="Arial" w:hAnsi="Arial" w:cs="Arial"/>
          <w:sz w:val="22"/>
        </w:rPr>
        <w:t>liver IRI induces transcriptomic changes of canonical</w:t>
      </w:r>
      <w:r w:rsidR="001213BE" w:rsidRPr="00DA0452">
        <w:rPr>
          <w:rFonts w:ascii="Arial" w:hAnsi="Arial" w:cs="Arial"/>
          <w:sz w:val="22"/>
        </w:rPr>
        <w:t xml:space="preserve"> and </w:t>
      </w:r>
      <w:r w:rsidR="00CC4F8A" w:rsidRPr="00DA0452">
        <w:rPr>
          <w:rFonts w:ascii="Arial" w:hAnsi="Arial" w:cs="Arial"/>
          <w:sz w:val="22"/>
        </w:rPr>
        <w:t>non-canonical inflammasome regulators</w:t>
      </w:r>
      <w:r w:rsidR="0055232B" w:rsidRPr="00DA0452">
        <w:rPr>
          <w:rFonts w:ascii="Arial" w:hAnsi="Arial" w:cs="Arial"/>
          <w:sz w:val="22"/>
        </w:rPr>
        <w:t xml:space="preserve">, which may be promoted by </w:t>
      </w:r>
      <w:r w:rsidR="00586EB5" w:rsidRPr="00DA0452">
        <w:rPr>
          <w:rFonts w:ascii="Arial" w:hAnsi="Arial" w:cs="Arial"/>
          <w:sz w:val="22"/>
        </w:rPr>
        <w:t>TIPs</w:t>
      </w:r>
      <w:r w:rsidR="00CC4F8A" w:rsidRPr="00DA0452">
        <w:rPr>
          <w:rFonts w:ascii="Arial" w:hAnsi="Arial" w:cs="Arial"/>
          <w:sz w:val="22"/>
        </w:rPr>
        <w:t xml:space="preserve">; and </w:t>
      </w:r>
      <w:r w:rsidRPr="00DA0452">
        <w:rPr>
          <w:rFonts w:ascii="Arial" w:hAnsi="Arial" w:cs="Arial"/>
          <w:sz w:val="22"/>
        </w:rPr>
        <w:t>d</w:t>
      </w:r>
      <w:r w:rsidR="00E166E8" w:rsidRPr="00DA0452">
        <w:rPr>
          <w:rFonts w:ascii="Arial" w:hAnsi="Arial" w:cs="Arial"/>
          <w:sz w:val="22"/>
        </w:rPr>
        <w:t xml:space="preserve">eficiency </w:t>
      </w:r>
      <w:r w:rsidR="00292061">
        <w:rPr>
          <w:rFonts w:ascii="Arial" w:hAnsi="Arial" w:cs="Arial"/>
          <w:sz w:val="22"/>
        </w:rPr>
        <w:t xml:space="preserve">of </w:t>
      </w:r>
      <w:r w:rsidR="00BE2F4B" w:rsidRPr="00DA0452">
        <w:rPr>
          <w:rFonts w:ascii="Arial" w:hAnsi="Arial" w:cs="Arial"/>
          <w:sz w:val="22"/>
        </w:rPr>
        <w:t xml:space="preserve">caspase </w:t>
      </w:r>
      <w:r w:rsidR="00B74D68" w:rsidRPr="00DA0452">
        <w:rPr>
          <w:rFonts w:ascii="Arial" w:hAnsi="Arial" w:cs="Arial"/>
          <w:sz w:val="22"/>
        </w:rPr>
        <w:t>1/</w:t>
      </w:r>
      <w:r w:rsidR="00BE2F4B" w:rsidRPr="00DA0452">
        <w:rPr>
          <w:rFonts w:ascii="Arial" w:hAnsi="Arial" w:cs="Arial"/>
          <w:sz w:val="22"/>
        </w:rPr>
        <w:t xml:space="preserve">caspase </w:t>
      </w:r>
      <w:r w:rsidR="0055232B" w:rsidRPr="00DA0452">
        <w:rPr>
          <w:rFonts w:ascii="Arial" w:hAnsi="Arial" w:cs="Arial"/>
          <w:sz w:val="22"/>
        </w:rPr>
        <w:t xml:space="preserve">11 </w:t>
      </w:r>
      <w:r w:rsidRPr="00DA0452">
        <w:rPr>
          <w:rFonts w:ascii="Arial" w:hAnsi="Arial" w:cs="Arial"/>
          <w:sz w:val="22"/>
        </w:rPr>
        <w:t xml:space="preserve">will decrease </w:t>
      </w:r>
      <w:r w:rsidR="00A16753" w:rsidRPr="00DA0452">
        <w:rPr>
          <w:rFonts w:ascii="Arial" w:hAnsi="Arial" w:cs="Arial"/>
          <w:sz w:val="22"/>
        </w:rPr>
        <w:t xml:space="preserve">liver </w:t>
      </w:r>
      <w:r w:rsidRPr="00DA0452">
        <w:rPr>
          <w:rFonts w:ascii="Arial" w:hAnsi="Arial" w:cs="Arial"/>
          <w:sz w:val="22"/>
        </w:rPr>
        <w:t>ischemic dama</w:t>
      </w:r>
      <w:r w:rsidR="00A16753" w:rsidRPr="00DA0452">
        <w:rPr>
          <w:rFonts w:ascii="Arial" w:hAnsi="Arial" w:cs="Arial"/>
          <w:sz w:val="22"/>
        </w:rPr>
        <w:t>ge</w:t>
      </w:r>
      <w:r w:rsidRPr="00DA0452">
        <w:rPr>
          <w:rFonts w:ascii="Arial" w:hAnsi="Arial" w:cs="Arial"/>
          <w:sz w:val="22"/>
        </w:rPr>
        <w:t xml:space="preserve">. </w:t>
      </w:r>
    </w:p>
    <w:p w14:paraId="7328A086" w14:textId="77777777" w:rsidR="00292061" w:rsidRDefault="00292061" w:rsidP="007E42C5">
      <w:pPr>
        <w:pStyle w:val="MDPI31text"/>
        <w:spacing w:line="360" w:lineRule="auto"/>
        <w:rPr>
          <w:rFonts w:ascii="Arial" w:hAnsi="Arial" w:cs="Arial"/>
          <w:sz w:val="22"/>
        </w:rPr>
      </w:pPr>
    </w:p>
    <w:p w14:paraId="78A32F2F" w14:textId="77777777" w:rsidR="00292061" w:rsidRDefault="00292061" w:rsidP="007E42C5">
      <w:pPr>
        <w:pStyle w:val="MDPI31text"/>
        <w:spacing w:line="360" w:lineRule="auto"/>
        <w:rPr>
          <w:rFonts w:ascii="Arial" w:hAnsi="Arial" w:cs="Arial"/>
          <w:sz w:val="22"/>
        </w:rPr>
      </w:pPr>
    </w:p>
    <w:p w14:paraId="27561DAE" w14:textId="77777777" w:rsidR="00292061" w:rsidRDefault="00292061" w:rsidP="007E42C5">
      <w:pPr>
        <w:pStyle w:val="MDPI31text"/>
        <w:spacing w:line="360" w:lineRule="auto"/>
        <w:rPr>
          <w:rFonts w:ascii="Arial" w:hAnsi="Arial" w:cs="Arial"/>
          <w:sz w:val="22"/>
        </w:rPr>
      </w:pPr>
    </w:p>
    <w:p w14:paraId="2DBD5C93" w14:textId="77777777" w:rsidR="00292061" w:rsidRDefault="00292061" w:rsidP="007E42C5">
      <w:pPr>
        <w:pStyle w:val="MDPI31text"/>
        <w:spacing w:line="360" w:lineRule="auto"/>
        <w:rPr>
          <w:rFonts w:ascii="Arial" w:hAnsi="Arial" w:cs="Arial"/>
          <w:sz w:val="22"/>
        </w:rPr>
      </w:pPr>
    </w:p>
    <w:p w14:paraId="54954E5D" w14:textId="77777777" w:rsidR="00292061" w:rsidRPr="00DA0452" w:rsidRDefault="00292061" w:rsidP="007E42C5">
      <w:pPr>
        <w:pStyle w:val="MDPI31text"/>
        <w:spacing w:line="360" w:lineRule="auto"/>
        <w:rPr>
          <w:rFonts w:ascii="Arial" w:hAnsi="Arial" w:cs="Arial"/>
          <w:sz w:val="22"/>
        </w:rPr>
      </w:pPr>
    </w:p>
    <w:p w14:paraId="5134E4D2" w14:textId="08547D7A" w:rsidR="00B14CCF" w:rsidRPr="00DA0452" w:rsidRDefault="00CA34F7" w:rsidP="007E42C5">
      <w:pPr>
        <w:pStyle w:val="MDPI21heading1"/>
        <w:spacing w:line="360" w:lineRule="auto"/>
        <w:rPr>
          <w:rFonts w:ascii="Arial" w:hAnsi="Arial" w:cs="Arial"/>
          <w:sz w:val="22"/>
        </w:rPr>
      </w:pPr>
      <w:r w:rsidRPr="00DA0452">
        <w:rPr>
          <w:rFonts w:ascii="Arial" w:hAnsi="Arial" w:cs="Arial"/>
          <w:sz w:val="22"/>
        </w:rPr>
        <w:lastRenderedPageBreak/>
        <w:t xml:space="preserve">2. </w:t>
      </w:r>
      <w:r w:rsidR="00B14CCF" w:rsidRPr="00DA0452">
        <w:rPr>
          <w:rFonts w:ascii="Arial" w:hAnsi="Arial" w:cs="Arial"/>
          <w:sz w:val="22"/>
        </w:rPr>
        <w:t>Results</w:t>
      </w:r>
    </w:p>
    <w:p w14:paraId="753B2CA5" w14:textId="1F9BD033" w:rsidR="00B14CCF" w:rsidRPr="00DA0452" w:rsidRDefault="00CA34F7" w:rsidP="007E42C5">
      <w:pPr>
        <w:pStyle w:val="MDPI22heading2"/>
        <w:spacing w:line="360" w:lineRule="auto"/>
        <w:rPr>
          <w:rFonts w:ascii="Arial" w:hAnsi="Arial" w:cs="Arial"/>
          <w:sz w:val="22"/>
        </w:rPr>
      </w:pPr>
      <w:r w:rsidRPr="00DA0452">
        <w:rPr>
          <w:rFonts w:ascii="Arial" w:hAnsi="Arial" w:cs="Arial"/>
          <w:sz w:val="22"/>
        </w:rPr>
        <w:t xml:space="preserve">2.1. </w:t>
      </w:r>
      <w:r w:rsidR="00B14CCF" w:rsidRPr="00DA0452">
        <w:rPr>
          <w:rFonts w:ascii="Arial" w:hAnsi="Arial" w:cs="Arial"/>
          <w:sz w:val="22"/>
        </w:rPr>
        <w:t>Two canonical and two non-canonical inflammasome regulators are upregulated in mouse liver IRI.</w:t>
      </w:r>
    </w:p>
    <w:p w14:paraId="3EB22E82" w14:textId="1E0FA164" w:rsidR="00CA7002" w:rsidRPr="00DA0452" w:rsidRDefault="00AF14A3" w:rsidP="007E42C5">
      <w:pPr>
        <w:pStyle w:val="MDPI31text"/>
        <w:spacing w:after="240" w:line="360" w:lineRule="auto"/>
        <w:rPr>
          <w:rFonts w:ascii="Arial" w:hAnsi="Arial" w:cs="Arial"/>
          <w:sz w:val="22"/>
        </w:rPr>
      </w:pPr>
      <w:r w:rsidRPr="00DA0452">
        <w:rPr>
          <w:rFonts w:ascii="Arial" w:hAnsi="Arial" w:cs="Arial"/>
          <w:sz w:val="22"/>
        </w:rPr>
        <w:t xml:space="preserve">Canonical inflammasome/caspase </w:t>
      </w:r>
      <w:r w:rsidR="00B14CCF" w:rsidRPr="00DA0452">
        <w:rPr>
          <w:rFonts w:ascii="Arial" w:hAnsi="Arial" w:cs="Arial"/>
          <w:sz w:val="22"/>
        </w:rPr>
        <w:t>1 pathway plays a critical role in sensing liver IRI-der</w:t>
      </w:r>
      <w:r w:rsidRPr="00DA0452">
        <w:rPr>
          <w:rFonts w:ascii="Arial" w:hAnsi="Arial" w:cs="Arial"/>
          <w:sz w:val="22"/>
        </w:rPr>
        <w:t xml:space="preserve">ived DAMPs and activate caspase </w:t>
      </w:r>
      <w:r w:rsidR="00B14CCF" w:rsidRPr="00DA0452">
        <w:rPr>
          <w:rFonts w:ascii="Arial" w:hAnsi="Arial" w:cs="Arial"/>
          <w:sz w:val="22"/>
        </w:rPr>
        <w:t>1 to generate mature pro-inflammatory cytokines IL-1β and IL-18</w:t>
      </w:r>
      <w:r w:rsidR="00B14CCF" w:rsidRPr="00DA0452">
        <w:rPr>
          <w:rFonts w:ascii="Arial" w:hAnsi="Arial" w:cs="Arial"/>
          <w:sz w:val="22"/>
        </w:rPr>
        <w:fldChar w:fldCharType="begin">
          <w:fldData xml:space="preserve">PEVuZE5vdGU+PENpdGU+PEF1dGhvcj5ZaW48L0F1dGhvcj48WWVhcj4yMDEzPC9ZZWFyPjxSZWNO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PEVuZE5vdGU+PENpdGU+PEF1dGhvcj5ZaW48L0F1dGhvcj48WWVhcj4yMDEzPC9ZZWFyPjxSZWNO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B14CCF" w:rsidRPr="00DA0452">
        <w:rPr>
          <w:rFonts w:ascii="Arial" w:hAnsi="Arial" w:cs="Arial"/>
          <w:sz w:val="22"/>
        </w:rPr>
      </w:r>
      <w:r w:rsidR="00B14CCF" w:rsidRPr="00DA0452">
        <w:rPr>
          <w:rFonts w:ascii="Arial" w:hAnsi="Arial" w:cs="Arial"/>
          <w:sz w:val="22"/>
        </w:rPr>
        <w:fldChar w:fldCharType="separate"/>
      </w:r>
      <w:r w:rsidR="00E97555" w:rsidRPr="00DA0452">
        <w:rPr>
          <w:rFonts w:ascii="Arial" w:hAnsi="Arial" w:cs="Arial"/>
          <w:noProof/>
          <w:sz w:val="22"/>
          <w:vertAlign w:val="superscript"/>
        </w:rPr>
        <w:t>13</w:t>
      </w:r>
      <w:r w:rsidR="00B14CCF" w:rsidRPr="00DA0452">
        <w:rPr>
          <w:rFonts w:ascii="Arial" w:hAnsi="Arial" w:cs="Arial"/>
          <w:sz w:val="22"/>
        </w:rPr>
        <w:fldChar w:fldCharType="end"/>
      </w:r>
      <w:r w:rsidRPr="00DA0452">
        <w:rPr>
          <w:rFonts w:ascii="Arial" w:hAnsi="Arial" w:cs="Arial"/>
          <w:sz w:val="22"/>
        </w:rPr>
        <w:t xml:space="preserve"> (</w:t>
      </w:r>
      <w:r w:rsidRPr="00DA0452">
        <w:rPr>
          <w:rFonts w:ascii="Arial" w:hAnsi="Arial" w:cs="Arial"/>
          <w:b/>
          <w:sz w:val="22"/>
        </w:rPr>
        <w:t>Figure 1 A</w:t>
      </w:r>
      <w:r w:rsidRPr="00DA0452">
        <w:rPr>
          <w:rFonts w:ascii="Arial" w:hAnsi="Arial" w:cs="Arial"/>
          <w:sz w:val="22"/>
        </w:rPr>
        <w:t>)</w:t>
      </w:r>
      <w:r w:rsidR="00B14CCF" w:rsidRPr="00DA0452">
        <w:rPr>
          <w:rFonts w:ascii="Arial" w:hAnsi="Arial" w:cs="Arial"/>
          <w:sz w:val="22"/>
        </w:rPr>
        <w:t>. Additionally, non</w:t>
      </w:r>
      <w:r w:rsidRPr="00DA0452">
        <w:rPr>
          <w:rFonts w:ascii="Arial" w:hAnsi="Arial" w:cs="Arial"/>
          <w:sz w:val="22"/>
        </w:rPr>
        <w:t xml:space="preserve">-canonical inflammasome and caspase 4/caspase </w:t>
      </w:r>
      <w:r w:rsidR="00B14CCF" w:rsidRPr="00DA0452">
        <w:rPr>
          <w:rFonts w:ascii="Arial" w:hAnsi="Arial" w:cs="Arial"/>
          <w:sz w:val="22"/>
        </w:rPr>
        <w:t>11 are responsible for the formation of protein channel/pores on the plasma membrane to release mature IL-1β and IL-18 and pyroptosis</w:t>
      </w:r>
      <w:r w:rsidR="00B14CCF" w:rsidRPr="00DA0452">
        <w:rPr>
          <w:rFonts w:ascii="Arial" w:hAnsi="Arial" w:cs="Arial"/>
          <w:sz w:val="22"/>
        </w:rPr>
        <w:fldChar w:fldCharType="begin"/>
      </w:r>
      <w:r w:rsidR="00E97555" w:rsidRPr="00DA0452">
        <w:rPr>
          <w:rFonts w:ascii="Arial" w:hAnsi="Arial" w:cs="Arial"/>
          <w:sz w:val="22"/>
        </w:rPr>
        <w:instrText xml:space="preserve"> ADDIN EN.CITE &lt;EndNote&gt;&lt;Cite&gt;&lt;Author&gt;Broz&lt;/Author&gt;&lt;Year&gt;2020&lt;/Year&gt;&lt;RecNum&gt;60&lt;/RecNum&gt;&lt;DisplayText&gt;&lt;style face="superscript"&gt;56&lt;/style&gt;&lt;/DisplayText&gt;&lt;record&gt;&lt;rec-number&gt;60&lt;/rec-number&gt;&lt;foreign-keys&gt;&lt;key app="EN" db-id="wx9pttaaqr5twtew554ptzzmzx25vz5azfzx" timestamp="1599206063"&gt;60&lt;/key&gt;&lt;/foreign-keys&gt;&lt;ref-type name="Journal Article"&gt;17&lt;/ref-type&gt;&lt;contributors&gt;&lt;authors&gt;&lt;author&gt;Broz, P.&lt;/author&gt;&lt;author&gt;Pelegrin, P.&lt;/author&gt;&lt;author&gt;Shao, F.&lt;/author&gt;&lt;/authors&gt;&lt;/contributors&gt;&lt;auth-address&gt;Department of Biochemistry, University of Lausanne, Epalinges, Switzerland. petr.broz@unil.ch.&amp;#xD;Biomedical Research Institute of Murcia (IMIB-Arrixaca), University Clinical Hospital &amp;apos;Virgen de la Arrixaca&amp;apos;, Murcia, Spain. pablo.pelegrin@imib.es.&amp;#xD;National Institute of Biological Sciences, Beijing, China. shaofeng@nibs.ac.cn.&lt;/auth-address&gt;&lt;titles&gt;&lt;title&gt;The gasdermins, a protein family executing cell death and inflammation&lt;/title&gt;&lt;secondary-title&gt;Nat Rev Immunol&lt;/secondary-title&gt;&lt;/titles&gt;&lt;periodical&gt;&lt;full-title&gt;Nat Rev Immunol&lt;/full-title&gt;&lt;/periodical&gt;&lt;pages&gt;143-157&lt;/pages&gt;&lt;volume&gt;20&lt;/volume&gt;&lt;number&gt;3&lt;/number&gt;&lt;edition&gt;2019/11/07&lt;/edition&gt;&lt;keywords&gt;&lt;keyword&gt;Cell Death/*physiology&lt;/keyword&gt;&lt;keyword&gt;Cell Membrane/metabolism&lt;/keyword&gt;&lt;keyword&gt;Cell Membrane Permeability/physiology&lt;/keyword&gt;&lt;keyword&gt;Humans&lt;/keyword&gt;&lt;keyword&gt;Inflammation/*metabolism&lt;/keyword&gt;&lt;keyword&gt;Neoplasm Proteins/*metabolism&lt;/keyword&gt;&lt;keyword&gt;Pyroptosis/physiology&lt;/keyword&gt;&lt;/keywords&gt;&lt;dates&gt;&lt;year&gt;2020&lt;/year&gt;&lt;pub-dates&gt;&lt;date&gt;Mar&lt;/date&gt;&lt;/pub-dates&gt;&lt;/dates&gt;&lt;isbn&gt;1474-1741 (Electronic)&amp;#xD;1474-1733 (Linking)&lt;/isbn&gt;&lt;accession-num&gt;31690840&lt;/accession-num&gt;&lt;urls&gt;&lt;related-urls&gt;&lt;url&gt;https://www.ncbi.nlm.nih.gov/pubmed/31690840&lt;/url&gt;&lt;/related-urls&gt;&lt;/urls&gt;&lt;electronic-resource-num&gt;10.1038/s41577-019-0228-2&lt;/electronic-resource-num&gt;&lt;/record&gt;&lt;/Cite&gt;&lt;/EndNote&gt;</w:instrText>
      </w:r>
      <w:r w:rsidR="00B14CCF" w:rsidRPr="00DA0452">
        <w:rPr>
          <w:rFonts w:ascii="Arial" w:hAnsi="Arial" w:cs="Arial"/>
          <w:sz w:val="22"/>
        </w:rPr>
        <w:fldChar w:fldCharType="separate"/>
      </w:r>
      <w:r w:rsidR="00E97555" w:rsidRPr="00DA0452">
        <w:rPr>
          <w:rFonts w:ascii="Arial" w:hAnsi="Arial" w:cs="Arial"/>
          <w:noProof/>
          <w:sz w:val="22"/>
          <w:vertAlign w:val="superscript"/>
        </w:rPr>
        <w:t>56</w:t>
      </w:r>
      <w:r w:rsidR="00B14CCF" w:rsidRPr="00DA0452">
        <w:rPr>
          <w:rFonts w:ascii="Arial" w:hAnsi="Arial" w:cs="Arial"/>
          <w:sz w:val="22"/>
        </w:rPr>
        <w:fldChar w:fldCharType="end"/>
      </w:r>
      <w:r w:rsidR="00B14CCF" w:rsidRPr="00DA0452">
        <w:rPr>
          <w:rFonts w:ascii="Arial" w:hAnsi="Arial" w:cs="Arial"/>
          <w:sz w:val="22"/>
        </w:rPr>
        <w:t xml:space="preserve"> (</w:t>
      </w:r>
      <w:r w:rsidR="00B14CCF" w:rsidRPr="00DA0452">
        <w:rPr>
          <w:rFonts w:ascii="Arial" w:hAnsi="Arial" w:cs="Arial"/>
          <w:b/>
          <w:sz w:val="22"/>
        </w:rPr>
        <w:t>Figure 1</w:t>
      </w:r>
      <w:r w:rsidR="006348D1" w:rsidRPr="00DA0452">
        <w:rPr>
          <w:rFonts w:ascii="Arial" w:hAnsi="Arial" w:cs="Arial"/>
          <w:b/>
          <w:sz w:val="22"/>
        </w:rPr>
        <w:t>B</w:t>
      </w:r>
      <w:r w:rsidR="00B14CCF" w:rsidRPr="00DA0452">
        <w:rPr>
          <w:rFonts w:ascii="Arial" w:hAnsi="Arial" w:cs="Arial"/>
          <w:sz w:val="22"/>
        </w:rPr>
        <w:t>). However, whether liver IRI induces activation of inflammasome pathways</w:t>
      </w:r>
      <w:r w:rsidR="001811D9" w:rsidRPr="00DA0452">
        <w:rPr>
          <w:rFonts w:ascii="Arial" w:hAnsi="Arial" w:cs="Arial"/>
          <w:sz w:val="22"/>
        </w:rPr>
        <w:t xml:space="preserve"> remains </w:t>
      </w:r>
      <w:r w:rsidR="005F429B" w:rsidRPr="00DA0452">
        <w:rPr>
          <w:rFonts w:ascii="Arial" w:hAnsi="Arial" w:cs="Arial"/>
          <w:sz w:val="22"/>
        </w:rPr>
        <w:t>unknown.</w:t>
      </w:r>
    </w:p>
    <w:p w14:paraId="7285D20D" w14:textId="44D0F8C7" w:rsidR="00BA0BBC" w:rsidRPr="00DA0452" w:rsidRDefault="00CA7002" w:rsidP="002D2C59">
      <w:pPr>
        <w:pStyle w:val="MDPI31text"/>
        <w:spacing w:after="240" w:line="360" w:lineRule="auto"/>
        <w:ind w:hanging="180"/>
        <w:rPr>
          <w:rFonts w:ascii="Arial" w:hAnsi="Arial" w:cs="Arial"/>
          <w:sz w:val="22"/>
        </w:rPr>
      </w:pPr>
      <w:r w:rsidRPr="00DA0452">
        <w:rPr>
          <w:rFonts w:ascii="Arial" w:hAnsi="Arial" w:cs="Arial"/>
          <w:noProof/>
          <w:sz w:val="22"/>
          <w:lang w:eastAsia="en-US" w:bidi="ar-SA"/>
        </w:rPr>
        <w:drawing>
          <wp:inline distT="0" distB="0" distL="0" distR="0" wp14:anchorId="65D87BAD" wp14:editId="47D1F1EB">
            <wp:extent cx="5965452" cy="3053403"/>
            <wp:effectExtent l="19050" t="19050" r="1651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5257" cy="3089133"/>
                    </a:xfrm>
                    <a:prstGeom prst="rect">
                      <a:avLst/>
                    </a:prstGeom>
                    <a:noFill/>
                    <a:ln>
                      <a:solidFill>
                        <a:schemeClr val="tx1"/>
                      </a:solidFill>
                    </a:ln>
                  </pic:spPr>
                </pic:pic>
              </a:graphicData>
            </a:graphic>
          </wp:inline>
        </w:drawing>
      </w:r>
      <w:r w:rsidR="005F429B" w:rsidRPr="00DA0452">
        <w:rPr>
          <w:rFonts w:ascii="Arial" w:hAnsi="Arial" w:cs="Arial"/>
          <w:sz w:val="22"/>
        </w:rPr>
        <w:t xml:space="preserve"> </w:t>
      </w:r>
      <w:r w:rsidR="00B14CCF" w:rsidRPr="00DA0452">
        <w:rPr>
          <w:rFonts w:ascii="Arial" w:hAnsi="Arial" w:cs="Arial"/>
          <w:sz w:val="22"/>
        </w:rPr>
        <w:t xml:space="preserve"> </w:t>
      </w:r>
    </w:p>
    <w:p w14:paraId="0E28F5D9" w14:textId="7EEC3340" w:rsidR="002D2C59" w:rsidRPr="00DA0452" w:rsidRDefault="006348D1" w:rsidP="007E42C5">
      <w:pPr>
        <w:pStyle w:val="NormalWeb"/>
        <w:spacing w:before="0" w:beforeAutospacing="0" w:after="0" w:afterAutospacing="0" w:line="360" w:lineRule="auto"/>
        <w:jc w:val="both"/>
        <w:rPr>
          <w:rFonts w:ascii="Arial" w:eastAsia="+mn-ea" w:hAnsi="Arial" w:cs="Arial"/>
          <w:color w:val="000000"/>
          <w:kern w:val="24"/>
          <w:sz w:val="22"/>
          <w:szCs w:val="22"/>
        </w:rPr>
      </w:pPr>
      <w:r w:rsidRPr="00DA0452">
        <w:rPr>
          <w:rFonts w:ascii="Arial" w:eastAsia="+mn-ea" w:hAnsi="Arial" w:cs="Arial"/>
          <w:b/>
          <w:bCs/>
          <w:color w:val="000000"/>
          <w:kern w:val="24"/>
          <w:sz w:val="22"/>
          <w:szCs w:val="22"/>
        </w:rPr>
        <w:t xml:space="preserve">Figure 1.  Both canonical and non-canonical inflammasome pathways play significant roles in inflammatory cell death (pyroptosis). </w:t>
      </w:r>
      <w:r w:rsidR="002D2C59">
        <w:rPr>
          <w:rFonts w:ascii="Arial" w:eastAsia="+mn-ea" w:hAnsi="Arial" w:cs="Arial"/>
          <w:b/>
          <w:bCs/>
          <w:color w:val="000000"/>
          <w:kern w:val="24"/>
          <w:sz w:val="22"/>
          <w:szCs w:val="22"/>
        </w:rPr>
        <w:t>(</w:t>
      </w:r>
      <w:r w:rsidRPr="00DA0452">
        <w:rPr>
          <w:rFonts w:ascii="Arial" w:eastAsia="+mn-ea" w:hAnsi="Arial" w:cs="Arial"/>
          <w:b/>
          <w:color w:val="000000" w:themeColor="text1"/>
          <w:kern w:val="24"/>
          <w:sz w:val="22"/>
          <w:szCs w:val="22"/>
        </w:rPr>
        <w:t>A</w:t>
      </w:r>
      <w:r w:rsidR="002D2C59">
        <w:rPr>
          <w:rFonts w:ascii="Arial" w:eastAsia="+mn-ea" w:hAnsi="Arial" w:cs="Arial"/>
          <w:color w:val="000000" w:themeColor="text1"/>
          <w:kern w:val="24"/>
          <w:sz w:val="22"/>
          <w:szCs w:val="22"/>
        </w:rPr>
        <w:t>)</w:t>
      </w:r>
      <w:r w:rsidRPr="00DA0452">
        <w:rPr>
          <w:rFonts w:ascii="Arial" w:eastAsia="+mn-ea" w:hAnsi="Arial" w:cs="Arial"/>
          <w:color w:val="000000" w:themeColor="text1"/>
          <w:kern w:val="24"/>
          <w:sz w:val="22"/>
          <w:szCs w:val="22"/>
        </w:rPr>
        <w:t xml:space="preserve"> </w:t>
      </w:r>
      <w:r w:rsidRPr="00DA0452">
        <w:rPr>
          <w:rFonts w:ascii="Arial" w:eastAsia="SimSun" w:hAnsi="Arial" w:cs="Arial"/>
          <w:color w:val="000000" w:themeColor="text1"/>
          <w:kern w:val="24"/>
          <w:sz w:val="22"/>
          <w:szCs w:val="22"/>
        </w:rPr>
        <w:t>C</w:t>
      </w:r>
      <w:r w:rsidRPr="00DA0452">
        <w:rPr>
          <w:rFonts w:ascii="Arial" w:eastAsia="+mn-ea" w:hAnsi="Arial" w:cs="Arial"/>
          <w:color w:val="000000" w:themeColor="text1"/>
          <w:kern w:val="24"/>
          <w:sz w:val="22"/>
          <w:szCs w:val="22"/>
        </w:rPr>
        <w:t>anonical inflammasome complexes</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contain</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inflammasome</w:t>
      </w:r>
      <w:r w:rsidRPr="00DA0452">
        <w:rPr>
          <w:rFonts w:ascii="Arial" w:eastAsia="SimSun" w:hAnsi="Arial" w:cs="Arial"/>
          <w:color w:val="000000" w:themeColor="text1"/>
          <w:kern w:val="24"/>
          <w:sz w:val="22"/>
          <w:szCs w:val="22"/>
          <w:lang w:eastAsia="zh-CN"/>
        </w:rPr>
        <w:t xml:space="preserve"> </w:t>
      </w:r>
      <w:r w:rsidR="004D1BAB" w:rsidRPr="00DA0452">
        <w:rPr>
          <w:rFonts w:ascii="Arial" w:eastAsia="SimSun" w:hAnsi="Arial" w:cs="Arial"/>
          <w:color w:val="000000" w:themeColor="text1"/>
          <w:kern w:val="24"/>
          <w:sz w:val="22"/>
          <w:szCs w:val="22"/>
        </w:rPr>
        <w:t>sensors</w:t>
      </w:r>
      <w:r w:rsidR="004D1BAB" w:rsidRPr="00DA0452">
        <w:rPr>
          <w:rFonts w:ascii="Arial" w:eastAsia="SimSun" w:hAnsi="Arial" w:cs="Arial"/>
          <w:color w:val="000000" w:themeColor="text1"/>
          <w:kern w:val="24"/>
          <w:sz w:val="22"/>
          <w:szCs w:val="22"/>
          <w:lang w:eastAsia="zh-CN"/>
        </w:rPr>
        <w:t>, which</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are</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used</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to</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recognize</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host-derived</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or</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pathogen-derived</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danger</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signals.</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The structure of ASC is a caspase recruitment domain that recruit pro-caspase 1. Caspase</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1 can be</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activated</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within the inflammasome and cleave</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GSDMD</w:t>
      </w:r>
      <w:r w:rsidRPr="00DA0452">
        <w:rPr>
          <w:rFonts w:ascii="Arial" w:eastAsia="SimSun" w:hAnsi="Arial" w:cs="Arial"/>
          <w:color w:val="000000" w:themeColor="text1"/>
          <w:kern w:val="24"/>
          <w:sz w:val="22"/>
          <w:szCs w:val="22"/>
          <w:lang w:eastAsia="zh-CN"/>
        </w:rPr>
        <w:t xml:space="preserve"> </w:t>
      </w:r>
      <w:r w:rsidRPr="00DA0452">
        <w:rPr>
          <w:rFonts w:ascii="Arial" w:eastAsia="SimSun" w:hAnsi="Arial" w:cs="Arial"/>
          <w:color w:val="000000" w:themeColor="text1"/>
          <w:kern w:val="24"/>
          <w:sz w:val="22"/>
          <w:szCs w:val="22"/>
        </w:rPr>
        <w:t xml:space="preserve">into C-terminal and N-terminal GSDMD fragments. N-terminal GSDMD alone can induce pyroptosis and form intrinsic pore on cell membrane while C-terminal GSDMD acts as a repressor that bind to N-terminal GSDMD to block its activity. In addition to GSDMD complexes cleavage, cytokines of pro-IL-1beta and IL-18 can also be cleaved by caspase 1 and generate mature IL-1beta and IL-18. When cells undergo pyroptosis, the GSDMD pores will release mature cytokines. </w:t>
      </w:r>
      <w:r w:rsidR="002D2C59">
        <w:rPr>
          <w:rFonts w:ascii="Arial" w:eastAsia="SimSun" w:hAnsi="Arial" w:cs="Arial"/>
          <w:color w:val="000000" w:themeColor="text1"/>
          <w:kern w:val="24"/>
          <w:sz w:val="22"/>
          <w:szCs w:val="22"/>
        </w:rPr>
        <w:t>(</w:t>
      </w:r>
      <w:r w:rsidRPr="00DA0452">
        <w:rPr>
          <w:rFonts w:ascii="Arial" w:eastAsia="SimSun" w:hAnsi="Arial" w:cs="Arial"/>
          <w:b/>
          <w:color w:val="000000" w:themeColor="text1"/>
          <w:kern w:val="24"/>
          <w:sz w:val="22"/>
          <w:szCs w:val="22"/>
        </w:rPr>
        <w:t>B</w:t>
      </w:r>
      <w:r w:rsidR="002D2C59">
        <w:rPr>
          <w:rFonts w:ascii="Arial" w:eastAsia="SimSun" w:hAnsi="Arial" w:cs="Arial"/>
          <w:b/>
          <w:color w:val="000000" w:themeColor="text1"/>
          <w:kern w:val="24"/>
          <w:sz w:val="22"/>
          <w:szCs w:val="22"/>
        </w:rPr>
        <w:t>)</w:t>
      </w:r>
      <w:r w:rsidRPr="00DA0452">
        <w:rPr>
          <w:rFonts w:ascii="Arial" w:eastAsia="SimSun" w:hAnsi="Arial" w:cs="Arial"/>
          <w:color w:val="000000" w:themeColor="text1"/>
          <w:kern w:val="24"/>
          <w:sz w:val="22"/>
          <w:szCs w:val="22"/>
        </w:rPr>
        <w:t xml:space="preserve"> Non-canonical inflammasome pathway activates caspase 4,5, (human), and 11 (mice) to cleave GSDMD in two steps. First, the </w:t>
      </w:r>
      <w:r w:rsidRPr="00DA0452">
        <w:rPr>
          <w:rFonts w:ascii="Arial" w:eastAsia="SimSun" w:hAnsi="Arial" w:cs="Arial"/>
          <w:color w:val="000000" w:themeColor="text1"/>
          <w:kern w:val="24"/>
          <w:sz w:val="22"/>
          <w:szCs w:val="22"/>
        </w:rPr>
        <w:lastRenderedPageBreak/>
        <w:t>potassium ions are released, leading to the activation of NLRP3 inflammasome and cytokine maturation. Second, pyroptosis is caused by GSDMD pores</w:t>
      </w:r>
      <w:r w:rsidR="002D2C59">
        <w:rPr>
          <w:rFonts w:ascii="Arial" w:eastAsia="SimSun" w:hAnsi="Arial" w:cs="Arial"/>
          <w:color w:val="000000" w:themeColor="text1"/>
          <w:kern w:val="24"/>
          <w:sz w:val="22"/>
          <w:szCs w:val="22"/>
        </w:rPr>
        <w:t xml:space="preserve">. </w:t>
      </w:r>
      <w:r w:rsidRPr="00DA0452">
        <w:rPr>
          <w:rFonts w:ascii="Arial" w:eastAsia="+mn-ea" w:hAnsi="Arial" w:cs="Arial"/>
          <w:b/>
          <w:bCs/>
          <w:color w:val="000000"/>
          <w:kern w:val="24"/>
          <w:sz w:val="22"/>
          <w:szCs w:val="22"/>
        </w:rPr>
        <w:t>Abbreviations:</w:t>
      </w:r>
      <w:r w:rsidRPr="00DA0452">
        <w:rPr>
          <w:rFonts w:ascii="Arial" w:eastAsia="+mn-ea" w:hAnsi="Arial" w:cs="Arial"/>
          <w:color w:val="000000"/>
          <w:kern w:val="24"/>
          <w:sz w:val="22"/>
          <w:szCs w:val="22"/>
        </w:rPr>
        <w:t xml:space="preserve"> ASC, apoptosis-associated speck-like protein containing a caspase activation and recruitment domain (CARD); ESCRT: Endosomal sorting complexes required for transport (ESCRT) machinery is used to repair membrane damages that caused by the GSDMD pores; GSDMD, </w:t>
      </w:r>
      <w:proofErr w:type="spellStart"/>
      <w:r w:rsidRPr="00DA0452">
        <w:rPr>
          <w:rFonts w:ascii="Arial" w:eastAsia="+mn-ea" w:hAnsi="Arial" w:cs="Arial"/>
          <w:color w:val="000000"/>
          <w:kern w:val="24"/>
          <w:sz w:val="22"/>
          <w:szCs w:val="22"/>
        </w:rPr>
        <w:t>Gasdermin</w:t>
      </w:r>
      <w:proofErr w:type="spellEnd"/>
      <w:r w:rsidRPr="00DA0452">
        <w:rPr>
          <w:rFonts w:ascii="Arial" w:eastAsia="+mn-ea" w:hAnsi="Arial" w:cs="Arial"/>
          <w:color w:val="000000"/>
          <w:kern w:val="24"/>
          <w:sz w:val="22"/>
          <w:szCs w:val="22"/>
        </w:rPr>
        <w:t xml:space="preserve"> D; HMGB1, high mobility group box 1; IL-1</w:t>
      </w:r>
      <w:r w:rsidR="00A80618" w:rsidRPr="00DA0452">
        <w:rPr>
          <w:rFonts w:ascii="Arial" w:eastAsia="+mn-ea" w:hAnsi="Arial" w:cs="Arial"/>
          <w:color w:val="000000"/>
          <w:kern w:val="24"/>
          <w:sz w:val="22"/>
          <w:szCs w:val="22"/>
        </w:rPr>
        <w:t>β</w:t>
      </w:r>
      <w:r w:rsidRPr="00DA0452">
        <w:rPr>
          <w:rFonts w:ascii="Arial" w:eastAsia="+mn-ea" w:hAnsi="Arial" w:cs="Arial"/>
          <w:color w:val="000000"/>
          <w:kern w:val="24"/>
          <w:sz w:val="22"/>
          <w:szCs w:val="22"/>
        </w:rPr>
        <w:t>, interleukin-1</w:t>
      </w:r>
      <w:r w:rsidR="00A80618" w:rsidRPr="00DA0452">
        <w:rPr>
          <w:rFonts w:ascii="Arial" w:eastAsia="+mn-ea" w:hAnsi="Arial" w:cs="Arial"/>
          <w:color w:val="000000"/>
          <w:kern w:val="24"/>
          <w:sz w:val="22"/>
          <w:szCs w:val="22"/>
        </w:rPr>
        <w:t>β</w:t>
      </w:r>
      <w:r w:rsidRPr="00DA0452">
        <w:rPr>
          <w:rFonts w:ascii="Arial" w:eastAsia="+mn-ea" w:hAnsi="Arial" w:cs="Arial"/>
          <w:color w:val="000000"/>
          <w:kern w:val="24"/>
          <w:sz w:val="22"/>
          <w:szCs w:val="22"/>
        </w:rPr>
        <w:t xml:space="preserve">. * The pictures </w:t>
      </w:r>
      <w:r w:rsidRPr="00DA0452">
        <w:rPr>
          <w:rFonts w:ascii="Arial" w:eastAsia="SimSun" w:hAnsi="Arial" w:cs="Arial"/>
          <w:color w:val="000000"/>
          <w:kern w:val="24"/>
          <w:sz w:val="22"/>
          <w:szCs w:val="22"/>
        </w:rPr>
        <w:t>were</w:t>
      </w:r>
      <w:r w:rsidRPr="00DA0452">
        <w:rPr>
          <w:rFonts w:ascii="Arial" w:eastAsia="SimSun" w:hAnsi="Arial" w:cs="Arial"/>
          <w:color w:val="000000"/>
          <w:kern w:val="24"/>
          <w:sz w:val="22"/>
          <w:szCs w:val="22"/>
          <w:lang w:eastAsia="zh-CN"/>
        </w:rPr>
        <w:t xml:space="preserve"> </w:t>
      </w:r>
      <w:r w:rsidRPr="00DA0452">
        <w:rPr>
          <w:rFonts w:ascii="Arial" w:eastAsia="SimSun" w:hAnsi="Arial" w:cs="Arial"/>
          <w:color w:val="000000"/>
          <w:kern w:val="24"/>
          <w:sz w:val="22"/>
          <w:szCs w:val="22"/>
        </w:rPr>
        <w:t>drawn</w:t>
      </w:r>
      <w:r w:rsidRPr="00DA0452">
        <w:rPr>
          <w:rFonts w:ascii="Arial" w:eastAsia="SimSun" w:hAnsi="Arial" w:cs="Arial"/>
          <w:color w:val="000000"/>
          <w:kern w:val="24"/>
          <w:sz w:val="22"/>
          <w:szCs w:val="22"/>
          <w:lang w:eastAsia="zh-CN"/>
        </w:rPr>
        <w:t xml:space="preserve"> </w:t>
      </w:r>
      <w:r w:rsidRPr="00DA0452">
        <w:rPr>
          <w:rFonts w:ascii="Arial" w:eastAsia="SimSun" w:hAnsi="Arial" w:cs="Arial"/>
          <w:color w:val="000000"/>
          <w:kern w:val="24"/>
          <w:sz w:val="22"/>
          <w:szCs w:val="22"/>
        </w:rPr>
        <w:t>with</w:t>
      </w:r>
      <w:r w:rsidRPr="00DA0452">
        <w:rPr>
          <w:rFonts w:ascii="Arial" w:eastAsia="SimSun" w:hAnsi="Arial" w:cs="Arial"/>
          <w:color w:val="000000"/>
          <w:kern w:val="24"/>
          <w:sz w:val="22"/>
          <w:szCs w:val="22"/>
          <w:lang w:eastAsia="zh-CN"/>
        </w:rPr>
        <w:t xml:space="preserve"> </w:t>
      </w:r>
      <w:proofErr w:type="spellStart"/>
      <w:r w:rsidRPr="00DA0452">
        <w:rPr>
          <w:rFonts w:ascii="Arial" w:eastAsia="SimSun" w:hAnsi="Arial" w:cs="Arial"/>
          <w:color w:val="000000"/>
          <w:kern w:val="24"/>
          <w:sz w:val="22"/>
          <w:szCs w:val="22"/>
        </w:rPr>
        <w:t>BioRender</w:t>
      </w:r>
      <w:proofErr w:type="spellEnd"/>
      <w:r w:rsidRPr="00DA0452">
        <w:rPr>
          <w:rFonts w:ascii="Arial" w:eastAsia="SimSun" w:hAnsi="Arial" w:cs="Arial"/>
          <w:color w:val="000000"/>
          <w:kern w:val="24"/>
          <w:sz w:val="22"/>
          <w:szCs w:val="22"/>
        </w:rPr>
        <w:t xml:space="preserve"> software.</w:t>
      </w:r>
      <w:r w:rsidRPr="00DA0452">
        <w:rPr>
          <w:rFonts w:ascii="Arial" w:eastAsia="+mn-ea" w:hAnsi="Arial" w:cs="Arial"/>
          <w:color w:val="000000"/>
          <w:kern w:val="24"/>
          <w:sz w:val="22"/>
          <w:szCs w:val="22"/>
        </w:rPr>
        <w:t xml:space="preserve">  </w:t>
      </w:r>
      <w:r w:rsidR="002D2C59">
        <w:rPr>
          <w:rFonts w:ascii="Arial" w:eastAsia="+mn-ea" w:hAnsi="Arial" w:cs="Arial"/>
          <w:color w:val="000000"/>
          <w:kern w:val="24"/>
          <w:sz w:val="22"/>
          <w:szCs w:val="22"/>
        </w:rPr>
        <w:t xml:space="preserve"> </w:t>
      </w:r>
    </w:p>
    <w:p w14:paraId="46903D87" w14:textId="77777777" w:rsidR="006348D1" w:rsidRPr="00DA0452" w:rsidRDefault="006348D1" w:rsidP="002F19E2">
      <w:pPr>
        <w:pStyle w:val="MDPI31text"/>
        <w:spacing w:line="360" w:lineRule="auto"/>
        <w:ind w:firstLine="0"/>
        <w:rPr>
          <w:rFonts w:ascii="Arial" w:hAnsi="Arial" w:cs="Arial"/>
          <w:sz w:val="22"/>
        </w:rPr>
      </w:pPr>
    </w:p>
    <w:p w14:paraId="7A2CA668" w14:textId="18D28914" w:rsidR="00B14CCF" w:rsidRPr="00DA0452" w:rsidRDefault="00BA0BBC" w:rsidP="00345698">
      <w:pPr>
        <w:pStyle w:val="MDPI31text"/>
        <w:spacing w:after="240" w:line="360" w:lineRule="auto"/>
        <w:ind w:firstLine="720"/>
        <w:rPr>
          <w:rFonts w:ascii="Arial" w:eastAsia="CharisSIL" w:hAnsi="Arial" w:cs="Arial"/>
          <w:sz w:val="22"/>
        </w:rPr>
      </w:pPr>
      <w:r w:rsidRPr="00DA0452">
        <w:rPr>
          <w:rFonts w:ascii="Arial" w:hAnsi="Arial" w:cs="Arial"/>
          <w:sz w:val="22"/>
        </w:rPr>
        <w:t>Next, w</w:t>
      </w:r>
      <w:r w:rsidR="00B14CCF" w:rsidRPr="00DA0452">
        <w:rPr>
          <w:rFonts w:ascii="Arial" w:hAnsi="Arial" w:cs="Arial"/>
          <w:sz w:val="22"/>
        </w:rPr>
        <w:t xml:space="preserve">e hypothesized that canonical/non-canonical inflammasome pathway regulators are upregulated in liver IRI. To test this, we used the NIH-NCBI </w:t>
      </w:r>
      <w:proofErr w:type="spellStart"/>
      <w:r w:rsidR="00B14CCF" w:rsidRPr="00DA0452">
        <w:rPr>
          <w:rFonts w:ascii="Arial" w:hAnsi="Arial" w:cs="Arial"/>
          <w:sz w:val="22"/>
        </w:rPr>
        <w:t>GeoDatasets</w:t>
      </w:r>
      <w:proofErr w:type="spellEnd"/>
      <w:r w:rsidR="00B14CCF" w:rsidRPr="00DA0452">
        <w:rPr>
          <w:rFonts w:ascii="Arial" w:hAnsi="Arial" w:cs="Arial"/>
          <w:sz w:val="22"/>
        </w:rPr>
        <w:t xml:space="preserve"> database and our pioneered methods in database mining</w:t>
      </w:r>
      <w:r w:rsidR="00B14CCF" w:rsidRPr="00DA0452">
        <w:rPr>
          <w:rFonts w:ascii="Arial" w:eastAsia="CharisSIL" w:hAnsi="Arial" w:cs="Arial"/>
          <w:sz w:val="22"/>
        </w:rPr>
        <w:fldChar w:fldCharType="begin">
          <w:fldData xml:space="preserve">PEVuZE5vdGU+PENpdGU+PEF1dGhvcj5OZzwvQXV0aG9yPjxZZWFyPjIwMDQ8L1llYXI+PFJlY051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</w:fldData>
        </w:fldChar>
      </w:r>
      <w:r w:rsidR="00E97555" w:rsidRPr="00DA0452">
        <w:rPr>
          <w:rFonts w:ascii="Arial" w:eastAsia="CharisSIL" w:hAnsi="Arial" w:cs="Arial"/>
          <w:sz w:val="22"/>
        </w:rPr>
        <w:instrText xml:space="preserve"> ADDIN EN.CITE </w:instrText>
      </w:r>
      <w:r w:rsidR="00E97555" w:rsidRPr="00DA0452">
        <w:rPr>
          <w:rFonts w:ascii="Arial" w:eastAsia="CharisSIL" w:hAnsi="Arial" w:cs="Arial"/>
          <w:sz w:val="22"/>
        </w:rPr>
        <w:fldChar w:fldCharType="begin">
          <w:fldData xml:space="preserve">PEVuZE5vdGU+PENpdGU+PEF1dGhvcj5OZzwvQXV0aG9yPjxZZWFyPjIwMDQ8L1llYXI+PFJlY051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</w:fldData>
        </w:fldChar>
      </w:r>
      <w:r w:rsidR="00E97555" w:rsidRPr="00DA0452">
        <w:rPr>
          <w:rFonts w:ascii="Arial" w:eastAsia="CharisSIL" w:hAnsi="Arial" w:cs="Arial"/>
          <w:sz w:val="22"/>
        </w:rPr>
        <w:instrText xml:space="preserve"> ADDIN EN.CITE.DATA </w:instrText>
      </w:r>
      <w:r w:rsidR="00E97555" w:rsidRPr="00DA0452">
        <w:rPr>
          <w:rFonts w:ascii="Arial" w:eastAsia="CharisSIL" w:hAnsi="Arial" w:cs="Arial"/>
          <w:sz w:val="22"/>
        </w:rPr>
      </w:r>
      <w:r w:rsidR="00E97555" w:rsidRPr="00DA0452">
        <w:rPr>
          <w:rFonts w:ascii="Arial" w:eastAsia="CharisSIL" w:hAnsi="Arial" w:cs="Arial"/>
          <w:sz w:val="22"/>
        </w:rPr>
        <w:fldChar w:fldCharType="end"/>
      </w:r>
      <w:r w:rsidR="00B14CCF" w:rsidRPr="00DA0452">
        <w:rPr>
          <w:rFonts w:ascii="Arial" w:eastAsia="CharisSIL" w:hAnsi="Arial" w:cs="Arial"/>
          <w:sz w:val="22"/>
        </w:rPr>
      </w:r>
      <w:r w:rsidR="00B14CCF" w:rsidRPr="00DA0452">
        <w:rPr>
          <w:rFonts w:ascii="Arial" w:eastAsia="CharisSIL" w:hAnsi="Arial" w:cs="Arial"/>
          <w:sz w:val="22"/>
        </w:rPr>
        <w:fldChar w:fldCharType="separate"/>
      </w:r>
      <w:r w:rsidR="00E97555" w:rsidRPr="00DA0452">
        <w:rPr>
          <w:rFonts w:ascii="Arial" w:eastAsia="CharisSIL" w:hAnsi="Arial" w:cs="Arial"/>
          <w:noProof/>
          <w:sz w:val="22"/>
          <w:vertAlign w:val="superscript"/>
        </w:rPr>
        <w:t>57-60</w:t>
      </w:r>
      <w:r w:rsidR="00B14CCF" w:rsidRPr="00DA0452">
        <w:rPr>
          <w:rFonts w:ascii="Arial" w:eastAsia="CharisSIL" w:hAnsi="Arial" w:cs="Arial"/>
          <w:sz w:val="22"/>
        </w:rPr>
        <w:fldChar w:fldCharType="end"/>
      </w:r>
      <w:r w:rsidR="00B14CCF" w:rsidRPr="00DA0452">
        <w:rPr>
          <w:rFonts w:ascii="Arial" w:eastAsia="CharisSIL" w:hAnsi="Arial" w:cs="Arial"/>
          <w:sz w:val="22"/>
        </w:rPr>
        <w:t xml:space="preserve"> to analyze the expressions of 96 canonical/non-canonical inflammasome/pyroptosis genes in a microarray dataset performed on hepatic ischemia/reperfusion mouse models</w:t>
      </w:r>
      <w:r w:rsidR="00B14CCF" w:rsidRPr="00DA0452">
        <w:rPr>
          <w:rFonts w:ascii="Arial" w:eastAsia="CharisSIL" w:hAnsi="Arial" w:cs="Arial"/>
          <w:sz w:val="22"/>
        </w:rPr>
        <w:fldChar w:fldCharType="begin">
          <w:fldData xml:space="preserve">PEVuZE5vdGU+PENpdGU+PEF1dGhvcj5IdWJlcjwvQXV0aG9yPjxZZWFyPjIwMDk8L1llYXI+PFJl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</w:fldData>
        </w:fldChar>
      </w:r>
      <w:r w:rsidR="00E97555" w:rsidRPr="00DA0452">
        <w:rPr>
          <w:rFonts w:ascii="Arial" w:eastAsia="CharisSIL" w:hAnsi="Arial" w:cs="Arial"/>
          <w:sz w:val="22"/>
        </w:rPr>
        <w:instrText xml:space="preserve"> ADDIN EN.CITE </w:instrText>
      </w:r>
      <w:r w:rsidR="00E97555" w:rsidRPr="00DA0452">
        <w:rPr>
          <w:rFonts w:ascii="Arial" w:eastAsia="CharisSIL" w:hAnsi="Arial" w:cs="Arial"/>
          <w:sz w:val="22"/>
        </w:rPr>
        <w:fldChar w:fldCharType="begin">
          <w:fldData xml:space="preserve">PEVuZE5vdGU+PENpdGU+PEF1dGhvcj5IdWJlcjwvQXV0aG9yPjxZZWFyPjIwMDk8L1llYXI+PFJl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</w:fldData>
        </w:fldChar>
      </w:r>
      <w:r w:rsidR="00E97555" w:rsidRPr="00DA0452">
        <w:rPr>
          <w:rFonts w:ascii="Arial" w:eastAsia="CharisSIL" w:hAnsi="Arial" w:cs="Arial"/>
          <w:sz w:val="22"/>
        </w:rPr>
        <w:instrText xml:space="preserve"> ADDIN EN.CITE.DATA </w:instrText>
      </w:r>
      <w:r w:rsidR="00E97555" w:rsidRPr="00DA0452">
        <w:rPr>
          <w:rFonts w:ascii="Arial" w:eastAsia="CharisSIL" w:hAnsi="Arial" w:cs="Arial"/>
          <w:sz w:val="22"/>
        </w:rPr>
      </w:r>
      <w:r w:rsidR="00E97555" w:rsidRPr="00DA0452">
        <w:rPr>
          <w:rFonts w:ascii="Arial" w:eastAsia="CharisSIL" w:hAnsi="Arial" w:cs="Arial"/>
          <w:sz w:val="22"/>
        </w:rPr>
        <w:fldChar w:fldCharType="end"/>
      </w:r>
      <w:r w:rsidR="00B14CCF" w:rsidRPr="00DA0452">
        <w:rPr>
          <w:rFonts w:ascii="Arial" w:eastAsia="CharisSIL" w:hAnsi="Arial" w:cs="Arial"/>
          <w:sz w:val="22"/>
        </w:rPr>
      </w:r>
      <w:r w:rsidR="00B14CCF" w:rsidRPr="00DA0452">
        <w:rPr>
          <w:rFonts w:ascii="Arial" w:eastAsia="CharisSIL" w:hAnsi="Arial" w:cs="Arial"/>
          <w:sz w:val="22"/>
        </w:rPr>
        <w:fldChar w:fldCharType="separate"/>
      </w:r>
      <w:r w:rsidR="00E97555" w:rsidRPr="00DA0452">
        <w:rPr>
          <w:rFonts w:ascii="Arial" w:eastAsia="CharisSIL" w:hAnsi="Arial" w:cs="Arial"/>
          <w:noProof/>
          <w:sz w:val="22"/>
          <w:vertAlign w:val="superscript"/>
        </w:rPr>
        <w:t>61</w:t>
      </w:r>
      <w:r w:rsidR="00B14CCF" w:rsidRPr="00DA0452">
        <w:rPr>
          <w:rFonts w:ascii="Arial" w:eastAsia="CharisSIL" w:hAnsi="Arial" w:cs="Arial"/>
          <w:sz w:val="22"/>
        </w:rPr>
        <w:fldChar w:fldCharType="end"/>
      </w:r>
      <w:r w:rsidR="006E2730" w:rsidRPr="00DA0452">
        <w:rPr>
          <w:rFonts w:ascii="Arial" w:eastAsia="CharisSIL" w:hAnsi="Arial" w:cs="Arial"/>
          <w:b/>
          <w:sz w:val="22"/>
        </w:rPr>
        <w:t xml:space="preserve"> (Figure 2A)</w:t>
      </w:r>
      <w:r w:rsidR="00B14CCF" w:rsidRPr="00DA0452">
        <w:rPr>
          <w:rFonts w:ascii="Arial" w:eastAsia="CharisSIL" w:hAnsi="Arial" w:cs="Arial"/>
          <w:sz w:val="22"/>
        </w:rPr>
        <w:t>.</w:t>
      </w:r>
      <w:r w:rsidR="00B14CCF" w:rsidRPr="00DA0452">
        <w:rPr>
          <w:rFonts w:ascii="Arial" w:hAnsi="Arial" w:cs="Arial"/>
          <w:color w:val="212121"/>
          <w:sz w:val="22"/>
          <w:shd w:val="clear" w:color="auto" w:fill="FFFFFF"/>
        </w:rPr>
        <w:t xml:space="preserve"> The list of </w:t>
      </w:r>
      <w:r w:rsidR="00A350C4" w:rsidRPr="00DA0452">
        <w:rPr>
          <w:rFonts w:ascii="Arial" w:eastAsia="CharisSIL" w:hAnsi="Arial" w:cs="Arial"/>
          <w:sz w:val="22"/>
        </w:rPr>
        <w:t xml:space="preserve">96 inflammasome pathways and </w:t>
      </w:r>
      <w:r w:rsidR="00B14CCF" w:rsidRPr="00DA0452">
        <w:rPr>
          <w:rFonts w:ascii="Arial" w:eastAsia="CharisSIL" w:hAnsi="Arial" w:cs="Arial"/>
          <w:sz w:val="22"/>
        </w:rPr>
        <w:t>pyroptosis genes were newly collected in the Kyoto Encyclopedia of</w:t>
      </w:r>
      <w:r w:rsidR="00A350C4" w:rsidRPr="00DA0452">
        <w:rPr>
          <w:rFonts w:ascii="Arial" w:eastAsia="CharisSIL" w:hAnsi="Arial" w:cs="Arial"/>
          <w:sz w:val="22"/>
        </w:rPr>
        <w:t xml:space="preserve"> Genes and Genomes (</w:t>
      </w:r>
      <w:hyperlink r:id="rId10" w:history="1">
        <w:r w:rsidR="00B14CCF" w:rsidRPr="00DA0452">
          <w:rPr>
            <w:rStyle w:val="Hyperlink"/>
            <w:rFonts w:ascii="Arial" w:eastAsia="CharisSIL" w:hAnsi="Arial" w:cs="Arial"/>
            <w:sz w:val="22"/>
            <w:u w:val="none"/>
          </w:rPr>
          <w:t>https</w:t>
        </w:r>
      </w:hyperlink>
      <w:hyperlink r:id="rId11" w:history="1">
        <w:r w:rsidR="00B14CCF" w:rsidRPr="00DA0452">
          <w:rPr>
            <w:rStyle w:val="Hyperlink"/>
            <w:rFonts w:ascii="Arial" w:eastAsia="CharisSIL" w:hAnsi="Arial" w:cs="Arial"/>
            <w:sz w:val="22"/>
            <w:u w:val="none"/>
          </w:rPr>
          <w:t>://www.genome.jp/kegg/</w:t>
        </w:r>
      </w:hyperlink>
      <w:r w:rsidR="00B14CCF" w:rsidRPr="00DA0452">
        <w:rPr>
          <w:rFonts w:ascii="Arial" w:eastAsia="CharisSIL" w:hAnsi="Arial" w:cs="Arial"/>
          <w:sz w:val="22"/>
        </w:rPr>
        <w:t xml:space="preserve">), thus, the results generated from our database mining were novel. </w:t>
      </w:r>
      <w:r w:rsidR="00A350C4" w:rsidRPr="00DA0452">
        <w:rPr>
          <w:rFonts w:ascii="Arial" w:eastAsia="CharisSIL" w:hAnsi="Arial" w:cs="Arial"/>
          <w:sz w:val="22"/>
        </w:rPr>
        <w:t>The datasets were divided into four sets (A, B, C, and D): 12 young</w:t>
      </w:r>
      <w:r w:rsidR="001213BE" w:rsidRPr="00DA0452">
        <w:rPr>
          <w:rFonts w:ascii="Arial" w:eastAsia="CharisSIL" w:hAnsi="Arial" w:cs="Arial"/>
          <w:sz w:val="22"/>
        </w:rPr>
        <w:t xml:space="preserve"> (1 month)</w:t>
      </w:r>
      <w:r w:rsidR="00A350C4" w:rsidRPr="00DA0452">
        <w:rPr>
          <w:rFonts w:ascii="Arial" w:eastAsia="CharisSIL" w:hAnsi="Arial" w:cs="Arial"/>
          <w:sz w:val="22"/>
        </w:rPr>
        <w:t xml:space="preserve"> and 12 adult </w:t>
      </w:r>
      <w:r w:rsidR="001213BE" w:rsidRPr="00DA0452">
        <w:rPr>
          <w:rFonts w:ascii="Arial" w:eastAsia="CharisSIL" w:hAnsi="Arial" w:cs="Arial"/>
          <w:sz w:val="22"/>
        </w:rPr>
        <w:t xml:space="preserve">(12 months) </w:t>
      </w:r>
      <w:r w:rsidR="00A350C4" w:rsidRPr="00DA0452">
        <w:rPr>
          <w:rFonts w:ascii="Arial" w:eastAsia="CharisSIL" w:hAnsi="Arial" w:cs="Arial"/>
          <w:sz w:val="22"/>
        </w:rPr>
        <w:t>mice experienced 90 minutes ischemia followed either with or without 60 minutes reperfusion (</w:t>
      </w:r>
      <w:r w:rsidR="006E2730" w:rsidRPr="00DA0452">
        <w:rPr>
          <w:rFonts w:ascii="Arial" w:eastAsia="CharisSIL" w:hAnsi="Arial" w:cs="Arial"/>
          <w:b/>
          <w:sz w:val="22"/>
        </w:rPr>
        <w:t>Figure 2B-1</w:t>
      </w:r>
      <w:r w:rsidR="00A350C4" w:rsidRPr="00DA0452">
        <w:rPr>
          <w:rFonts w:ascii="Arial" w:eastAsia="CharisSIL" w:hAnsi="Arial" w:cs="Arial"/>
          <w:sz w:val="22"/>
        </w:rPr>
        <w:t xml:space="preserve">). Of note, this </w:t>
      </w:r>
      <w:r w:rsidR="007E42C5" w:rsidRPr="00DA0452">
        <w:rPr>
          <w:rFonts w:ascii="Arial" w:eastAsia="CharisSIL" w:hAnsi="Arial" w:cs="Arial"/>
          <w:sz w:val="22"/>
        </w:rPr>
        <w:t xml:space="preserve">original paper was to study age </w:t>
      </w:r>
      <w:r w:rsidR="00292061">
        <w:rPr>
          <w:rFonts w:ascii="Arial" w:eastAsia="CharisSIL" w:hAnsi="Arial" w:cs="Arial"/>
          <w:sz w:val="22"/>
        </w:rPr>
        <w:t>dependent response to I</w:t>
      </w:r>
      <w:r w:rsidR="00A350C4" w:rsidRPr="00DA0452">
        <w:rPr>
          <w:rFonts w:ascii="Arial" w:eastAsia="CharisSIL" w:hAnsi="Arial" w:cs="Arial"/>
          <w:sz w:val="22"/>
        </w:rPr>
        <w:t>R</w:t>
      </w:r>
      <w:r w:rsidR="00292061">
        <w:rPr>
          <w:rFonts w:ascii="Arial" w:eastAsia="CharisSIL" w:hAnsi="Arial" w:cs="Arial"/>
          <w:sz w:val="22"/>
        </w:rPr>
        <w:t>I</w:t>
      </w:r>
      <w:r w:rsidR="00A350C4" w:rsidRPr="00DA0452">
        <w:rPr>
          <w:rFonts w:ascii="Arial" w:eastAsia="CharisSIL" w:hAnsi="Arial" w:cs="Arial"/>
          <w:sz w:val="22"/>
        </w:rPr>
        <w:t xml:space="preserve">, but our study aims whether liver IRI induces activation of inflammasome and caspase 1 pathway. Our results showed that </w:t>
      </w:r>
      <w:r w:rsidR="00B14CCF" w:rsidRPr="00DA0452">
        <w:rPr>
          <w:rFonts w:ascii="Arial" w:eastAsia="CharisSIL" w:hAnsi="Arial" w:cs="Arial"/>
          <w:sz w:val="22"/>
        </w:rPr>
        <w:t xml:space="preserve">one </w:t>
      </w:r>
      <w:r w:rsidR="00A350C4" w:rsidRPr="00DA0452">
        <w:rPr>
          <w:rFonts w:ascii="Arial" w:eastAsia="CharisSIL" w:hAnsi="Arial" w:cs="Arial"/>
          <w:sz w:val="22"/>
        </w:rPr>
        <w:t xml:space="preserve">gene was upregulated and </w:t>
      </w:r>
      <w:r w:rsidR="002F19E2" w:rsidRPr="00DA0452">
        <w:rPr>
          <w:rFonts w:ascii="Arial" w:eastAsia="CharisSIL" w:hAnsi="Arial" w:cs="Arial"/>
          <w:sz w:val="22"/>
        </w:rPr>
        <w:t>11 genes</w:t>
      </w:r>
      <w:r w:rsidR="00B14CCF" w:rsidRPr="00DA0452">
        <w:rPr>
          <w:rFonts w:ascii="Arial" w:eastAsia="CharisSIL" w:hAnsi="Arial" w:cs="Arial"/>
          <w:sz w:val="22"/>
        </w:rPr>
        <w:t xml:space="preserve"> w</w:t>
      </w:r>
      <w:r w:rsidR="006E2730" w:rsidRPr="00DA0452">
        <w:rPr>
          <w:rFonts w:ascii="Arial" w:eastAsia="CharisSIL" w:hAnsi="Arial" w:cs="Arial"/>
          <w:sz w:val="22"/>
        </w:rPr>
        <w:t>ere downregulated in the set A. T</w:t>
      </w:r>
      <w:r w:rsidR="00B14CCF" w:rsidRPr="00DA0452">
        <w:rPr>
          <w:rFonts w:ascii="Arial" w:eastAsia="CharisSIL" w:hAnsi="Arial" w:cs="Arial"/>
          <w:sz w:val="22"/>
        </w:rPr>
        <w:t xml:space="preserve">hree </w:t>
      </w:r>
      <w:r w:rsidR="006E2730" w:rsidRPr="00DA0452">
        <w:rPr>
          <w:rFonts w:ascii="Arial" w:eastAsia="CharisSIL" w:hAnsi="Arial" w:cs="Arial"/>
          <w:sz w:val="22"/>
        </w:rPr>
        <w:t xml:space="preserve">genes were upregulated and </w:t>
      </w:r>
      <w:r w:rsidR="00B14CCF" w:rsidRPr="00DA0452">
        <w:rPr>
          <w:rFonts w:ascii="Arial" w:eastAsia="CharisSIL" w:hAnsi="Arial" w:cs="Arial"/>
          <w:sz w:val="22"/>
        </w:rPr>
        <w:t xml:space="preserve">11 </w:t>
      </w:r>
      <w:r w:rsidR="006E2730" w:rsidRPr="00DA0452">
        <w:rPr>
          <w:rFonts w:ascii="Arial" w:eastAsia="CharisSIL" w:hAnsi="Arial" w:cs="Arial"/>
          <w:sz w:val="22"/>
        </w:rPr>
        <w:t>genes</w:t>
      </w:r>
      <w:r w:rsidR="00B14CCF" w:rsidRPr="00DA0452">
        <w:rPr>
          <w:rFonts w:ascii="Arial" w:eastAsia="CharisSIL" w:hAnsi="Arial" w:cs="Arial"/>
          <w:sz w:val="22"/>
        </w:rPr>
        <w:t xml:space="preserve"> </w:t>
      </w:r>
      <w:r w:rsidR="006E2730" w:rsidRPr="00DA0452">
        <w:rPr>
          <w:rFonts w:ascii="Arial" w:eastAsia="CharisSIL" w:hAnsi="Arial" w:cs="Arial"/>
          <w:sz w:val="22"/>
        </w:rPr>
        <w:t>were downregulated in the set B. O</w:t>
      </w:r>
      <w:r w:rsidR="00B14CCF" w:rsidRPr="00DA0452">
        <w:rPr>
          <w:rFonts w:ascii="Arial" w:eastAsia="CharisSIL" w:hAnsi="Arial" w:cs="Arial"/>
          <w:sz w:val="22"/>
        </w:rPr>
        <w:t xml:space="preserve">ne gene </w:t>
      </w:r>
      <w:r w:rsidR="006E2730" w:rsidRPr="00DA0452">
        <w:rPr>
          <w:rFonts w:ascii="Arial" w:eastAsia="CharisSIL" w:hAnsi="Arial" w:cs="Arial"/>
          <w:sz w:val="22"/>
        </w:rPr>
        <w:t>was upregulated and</w:t>
      </w:r>
      <w:r w:rsidR="00B14CCF" w:rsidRPr="00DA0452">
        <w:rPr>
          <w:rFonts w:ascii="Arial" w:eastAsia="CharisSIL" w:hAnsi="Arial" w:cs="Arial"/>
          <w:sz w:val="22"/>
        </w:rPr>
        <w:t xml:space="preserve"> 30 genes </w:t>
      </w:r>
      <w:r w:rsidR="006E2730" w:rsidRPr="00DA0452">
        <w:rPr>
          <w:rFonts w:ascii="Arial" w:eastAsia="CharisSIL" w:hAnsi="Arial" w:cs="Arial"/>
          <w:sz w:val="22"/>
        </w:rPr>
        <w:t xml:space="preserve">were downregulated in the set C. In addition, </w:t>
      </w:r>
      <w:r w:rsidR="00B14CCF" w:rsidRPr="00DA0452">
        <w:rPr>
          <w:rFonts w:ascii="Arial" w:eastAsia="CharisSIL" w:hAnsi="Arial" w:cs="Arial"/>
          <w:sz w:val="22"/>
        </w:rPr>
        <w:t>two genes were upregulate</w:t>
      </w:r>
      <w:r w:rsidR="006E2730" w:rsidRPr="00DA0452">
        <w:rPr>
          <w:rFonts w:ascii="Arial" w:eastAsia="CharisSIL" w:hAnsi="Arial" w:cs="Arial"/>
          <w:sz w:val="22"/>
        </w:rPr>
        <w:t>d and</w:t>
      </w:r>
      <w:r w:rsidR="00B14CCF" w:rsidRPr="00DA0452">
        <w:rPr>
          <w:rFonts w:ascii="Arial" w:eastAsia="CharisSIL" w:hAnsi="Arial" w:cs="Arial"/>
          <w:sz w:val="22"/>
        </w:rPr>
        <w:t xml:space="preserve"> 29 </w:t>
      </w:r>
      <w:r w:rsidR="006E2730" w:rsidRPr="00DA0452">
        <w:rPr>
          <w:rFonts w:ascii="Arial" w:eastAsia="CharisSIL" w:hAnsi="Arial" w:cs="Arial"/>
          <w:sz w:val="22"/>
        </w:rPr>
        <w:t>genes</w:t>
      </w:r>
      <w:r w:rsidR="00B14CCF" w:rsidRPr="00DA0452">
        <w:rPr>
          <w:rFonts w:ascii="Arial" w:eastAsia="CharisSIL" w:hAnsi="Arial" w:cs="Arial"/>
          <w:sz w:val="22"/>
        </w:rPr>
        <w:t xml:space="preserve"> were downregulated in the set D. We </w:t>
      </w:r>
      <w:r w:rsidR="006E2730" w:rsidRPr="00DA0452">
        <w:rPr>
          <w:rFonts w:ascii="Arial" w:eastAsia="CharisSIL" w:hAnsi="Arial" w:cs="Arial"/>
          <w:sz w:val="22"/>
        </w:rPr>
        <w:t xml:space="preserve">used the Venn-diagram analysis </w:t>
      </w:r>
      <w:r w:rsidR="00B14CCF" w:rsidRPr="00DA0452">
        <w:rPr>
          <w:rFonts w:ascii="Arial" w:eastAsia="CharisSIL" w:hAnsi="Arial" w:cs="Arial"/>
          <w:sz w:val="22"/>
        </w:rPr>
        <w:t xml:space="preserve">to identify the unique upregulated </w:t>
      </w:r>
      <w:r w:rsidR="006E2730" w:rsidRPr="00DA0452">
        <w:rPr>
          <w:rFonts w:ascii="Arial" w:eastAsia="CharisSIL" w:hAnsi="Arial" w:cs="Arial"/>
          <w:sz w:val="22"/>
        </w:rPr>
        <w:t>genes</w:t>
      </w:r>
      <w:r w:rsidR="00B14CCF" w:rsidRPr="00DA0452">
        <w:rPr>
          <w:rFonts w:ascii="Arial" w:eastAsia="CharisSIL" w:hAnsi="Arial" w:cs="Arial"/>
          <w:sz w:val="22"/>
        </w:rPr>
        <w:t xml:space="preserve"> in each dataset (</w:t>
      </w:r>
      <w:r w:rsidR="00B14CCF" w:rsidRPr="00DA0452">
        <w:rPr>
          <w:rFonts w:ascii="Arial" w:eastAsia="CharisSIL" w:hAnsi="Arial" w:cs="Arial"/>
          <w:b/>
          <w:sz w:val="22"/>
        </w:rPr>
        <w:t>Figure 2B-2)</w:t>
      </w:r>
      <w:r w:rsidR="00B14CCF" w:rsidRPr="00DA0452">
        <w:rPr>
          <w:rFonts w:ascii="Arial" w:eastAsia="CharisSIL" w:hAnsi="Arial" w:cs="Arial"/>
          <w:sz w:val="22"/>
        </w:rPr>
        <w:t>. Four inflammasome regulators were significantly upregulated including IL-1β (sets B and D), proline-serine-threonine phosphatase interacting protein-1(PSTPIP1) (sets C and D), guanylate binding protein-7 (GBP7) (sets A and B), and signal transducer and activator of transcription-2 (STAT2) (set B) (</w:t>
      </w:r>
      <w:r w:rsidR="00B14CCF" w:rsidRPr="00DA0452">
        <w:rPr>
          <w:rFonts w:ascii="Arial" w:eastAsia="CharisSIL" w:hAnsi="Arial" w:cs="Arial"/>
          <w:b/>
          <w:sz w:val="22"/>
        </w:rPr>
        <w:t>Figure 2B-3)</w:t>
      </w:r>
      <w:r w:rsidR="00B14CCF" w:rsidRPr="00DA0452">
        <w:rPr>
          <w:rFonts w:ascii="Arial" w:eastAsia="CharisSIL" w:hAnsi="Arial" w:cs="Arial"/>
          <w:sz w:val="22"/>
        </w:rPr>
        <w:t xml:space="preserve">. These results have demonstrated that </w:t>
      </w:r>
      <w:r w:rsidR="006E2730" w:rsidRPr="00DA0452">
        <w:rPr>
          <w:rFonts w:ascii="Arial" w:eastAsia="CharisSIL" w:hAnsi="Arial" w:cs="Arial"/>
          <w:sz w:val="22"/>
        </w:rPr>
        <w:t xml:space="preserve"> the </w:t>
      </w:r>
      <w:r w:rsidR="00B14CCF" w:rsidRPr="00DA0452">
        <w:rPr>
          <w:rFonts w:ascii="Arial" w:eastAsia="CharisSIL" w:hAnsi="Arial" w:cs="Arial"/>
          <w:sz w:val="22"/>
        </w:rPr>
        <w:t>IL-1β upregulation is induced by reperfusion</w:t>
      </w:r>
      <w:r w:rsidR="00B14CCF" w:rsidRPr="00DA0452">
        <w:rPr>
          <w:rFonts w:ascii="Arial" w:eastAsia="CharisSIL" w:hAnsi="Arial" w:cs="Arial"/>
          <w:sz w:val="22"/>
        </w:rPr>
        <w:fldChar w:fldCharType="begin">
          <w:fldData xml:space="preserve">PEVuZE5vdGU+PENpdGU+PEF1dGhvcj5ZaW48L0F1dGhvcj48WWVhcj4yMDEzPC9ZZWFyPjxSZWNO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</w:fldData>
        </w:fldChar>
      </w:r>
      <w:r w:rsidR="00E97555" w:rsidRPr="00DA0452">
        <w:rPr>
          <w:rFonts w:ascii="Arial" w:eastAsia="CharisSIL" w:hAnsi="Arial" w:cs="Arial"/>
          <w:sz w:val="22"/>
        </w:rPr>
        <w:instrText xml:space="preserve"> ADDIN EN.CITE </w:instrText>
      </w:r>
      <w:r w:rsidR="00E97555" w:rsidRPr="00DA0452">
        <w:rPr>
          <w:rFonts w:ascii="Arial" w:eastAsia="CharisSIL" w:hAnsi="Arial" w:cs="Arial"/>
          <w:sz w:val="22"/>
        </w:rPr>
        <w:fldChar w:fldCharType="begin">
          <w:fldData xml:space="preserve">PEVuZE5vdGU+PENpdGU+PEF1dGhvcj5ZaW48L0F1dGhvcj48WWVhcj4yMDEzPC9ZZWFyPjxSZWNO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</w:fldData>
        </w:fldChar>
      </w:r>
      <w:r w:rsidR="00E97555" w:rsidRPr="00DA0452">
        <w:rPr>
          <w:rFonts w:ascii="Arial" w:eastAsia="CharisSIL" w:hAnsi="Arial" w:cs="Arial"/>
          <w:sz w:val="22"/>
        </w:rPr>
        <w:instrText xml:space="preserve"> ADDIN EN.CITE.DATA </w:instrText>
      </w:r>
      <w:r w:rsidR="00E97555" w:rsidRPr="00DA0452">
        <w:rPr>
          <w:rFonts w:ascii="Arial" w:eastAsia="CharisSIL" w:hAnsi="Arial" w:cs="Arial"/>
          <w:sz w:val="22"/>
        </w:rPr>
      </w:r>
      <w:r w:rsidR="00E97555" w:rsidRPr="00DA0452">
        <w:rPr>
          <w:rFonts w:ascii="Arial" w:eastAsia="CharisSIL" w:hAnsi="Arial" w:cs="Arial"/>
          <w:sz w:val="22"/>
        </w:rPr>
        <w:fldChar w:fldCharType="end"/>
      </w:r>
      <w:r w:rsidR="00B14CCF" w:rsidRPr="00DA0452">
        <w:rPr>
          <w:rFonts w:ascii="Arial" w:eastAsia="CharisSIL" w:hAnsi="Arial" w:cs="Arial"/>
          <w:sz w:val="22"/>
        </w:rPr>
      </w:r>
      <w:r w:rsidR="00B14CCF" w:rsidRPr="00DA0452">
        <w:rPr>
          <w:rFonts w:ascii="Arial" w:eastAsia="CharisSIL" w:hAnsi="Arial" w:cs="Arial"/>
          <w:sz w:val="22"/>
        </w:rPr>
        <w:fldChar w:fldCharType="separate"/>
      </w:r>
      <w:r w:rsidR="00E97555" w:rsidRPr="00DA0452">
        <w:rPr>
          <w:rFonts w:ascii="Arial" w:eastAsia="CharisSIL" w:hAnsi="Arial" w:cs="Arial"/>
          <w:noProof/>
          <w:sz w:val="22"/>
          <w:vertAlign w:val="superscript"/>
        </w:rPr>
        <w:t>13</w:t>
      </w:r>
      <w:r w:rsidR="00B14CCF" w:rsidRPr="00DA0452">
        <w:rPr>
          <w:rFonts w:ascii="Arial" w:eastAsia="CharisSIL" w:hAnsi="Arial" w:cs="Arial"/>
          <w:sz w:val="22"/>
        </w:rPr>
        <w:fldChar w:fldCharType="end"/>
      </w:r>
      <w:r w:rsidR="00B14CCF" w:rsidRPr="00DA0452">
        <w:rPr>
          <w:rFonts w:ascii="Arial" w:eastAsia="CharisSIL" w:hAnsi="Arial" w:cs="Arial"/>
          <w:sz w:val="22"/>
        </w:rPr>
        <w:t xml:space="preserve"> since it was </w:t>
      </w:r>
      <w:r w:rsidR="006E2730" w:rsidRPr="00DA0452">
        <w:rPr>
          <w:rFonts w:ascii="Arial" w:eastAsia="CharisSIL" w:hAnsi="Arial" w:cs="Arial"/>
          <w:sz w:val="22"/>
        </w:rPr>
        <w:t>upregulated in the sets B and D.</w:t>
      </w:r>
      <w:r w:rsidR="00B14CCF" w:rsidRPr="00DA0452">
        <w:rPr>
          <w:rFonts w:ascii="Arial" w:eastAsia="CharisSIL" w:hAnsi="Arial" w:cs="Arial"/>
          <w:sz w:val="22"/>
        </w:rPr>
        <w:t xml:space="preserve"> PSTPIP1 was induced when aging liver (12 month-old mouse livers), suggesting that inflammasome pathways are suppressed since PSTPIP1 inhibits inflammasome activation</w:t>
      </w:r>
      <w:r w:rsidR="00B14CCF" w:rsidRPr="00DA0452">
        <w:rPr>
          <w:rFonts w:ascii="Arial" w:eastAsia="CharisSIL" w:hAnsi="Arial" w:cs="Arial"/>
          <w:sz w:val="22"/>
        </w:rPr>
        <w:fldChar w:fldCharType="begin">
          <w:fldData xml:space="preserve">PEVuZE5vdGU+PENpdGU+PEF1dGhvcj5DYW1wYmVsbDwvQXV0aG9yPjxZZWFyPjIwMTY8L1llYXI+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</w:fldData>
        </w:fldChar>
      </w:r>
      <w:r w:rsidR="00E97555" w:rsidRPr="00DA0452">
        <w:rPr>
          <w:rFonts w:ascii="Arial" w:eastAsia="CharisSIL" w:hAnsi="Arial" w:cs="Arial"/>
          <w:sz w:val="22"/>
        </w:rPr>
        <w:instrText xml:space="preserve"> ADDIN EN.CITE </w:instrText>
      </w:r>
      <w:r w:rsidR="00E97555" w:rsidRPr="00DA0452">
        <w:rPr>
          <w:rFonts w:ascii="Arial" w:eastAsia="CharisSIL" w:hAnsi="Arial" w:cs="Arial"/>
          <w:sz w:val="22"/>
        </w:rPr>
        <w:fldChar w:fldCharType="begin">
          <w:fldData xml:space="preserve">PEVuZE5vdGU+PENpdGU+PEF1dGhvcj5DYW1wYmVsbDwvQXV0aG9yPjxZZWFyPjIwMTY8L1llYXI+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</w:fldData>
        </w:fldChar>
      </w:r>
      <w:r w:rsidR="00E97555" w:rsidRPr="00DA0452">
        <w:rPr>
          <w:rFonts w:ascii="Arial" w:eastAsia="CharisSIL" w:hAnsi="Arial" w:cs="Arial"/>
          <w:sz w:val="22"/>
        </w:rPr>
        <w:instrText xml:space="preserve"> ADDIN EN.CITE.DATA </w:instrText>
      </w:r>
      <w:r w:rsidR="00E97555" w:rsidRPr="00DA0452">
        <w:rPr>
          <w:rFonts w:ascii="Arial" w:eastAsia="CharisSIL" w:hAnsi="Arial" w:cs="Arial"/>
          <w:sz w:val="22"/>
        </w:rPr>
      </w:r>
      <w:r w:rsidR="00E97555" w:rsidRPr="00DA0452">
        <w:rPr>
          <w:rFonts w:ascii="Arial" w:eastAsia="CharisSIL" w:hAnsi="Arial" w:cs="Arial"/>
          <w:sz w:val="22"/>
        </w:rPr>
        <w:fldChar w:fldCharType="end"/>
      </w:r>
      <w:r w:rsidR="00B14CCF" w:rsidRPr="00DA0452">
        <w:rPr>
          <w:rFonts w:ascii="Arial" w:eastAsia="CharisSIL" w:hAnsi="Arial" w:cs="Arial"/>
          <w:sz w:val="22"/>
        </w:rPr>
      </w:r>
      <w:r w:rsidR="00B14CCF" w:rsidRPr="00DA0452">
        <w:rPr>
          <w:rFonts w:ascii="Arial" w:eastAsia="CharisSIL" w:hAnsi="Arial" w:cs="Arial"/>
          <w:sz w:val="22"/>
        </w:rPr>
        <w:fldChar w:fldCharType="separate"/>
      </w:r>
      <w:r w:rsidR="00E97555" w:rsidRPr="00DA0452">
        <w:rPr>
          <w:rFonts w:ascii="Arial" w:eastAsia="CharisSIL" w:hAnsi="Arial" w:cs="Arial"/>
          <w:noProof/>
          <w:sz w:val="22"/>
          <w:vertAlign w:val="superscript"/>
        </w:rPr>
        <w:t>62</w:t>
      </w:r>
      <w:r w:rsidR="00B14CCF" w:rsidRPr="00DA0452">
        <w:rPr>
          <w:rFonts w:ascii="Arial" w:eastAsia="CharisSIL" w:hAnsi="Arial" w:cs="Arial"/>
          <w:sz w:val="22"/>
        </w:rPr>
        <w:fldChar w:fldCharType="end"/>
      </w:r>
      <w:r w:rsidR="006E2730" w:rsidRPr="00DA0452">
        <w:rPr>
          <w:rFonts w:ascii="Arial" w:eastAsia="CharisSIL" w:hAnsi="Arial" w:cs="Arial"/>
          <w:sz w:val="22"/>
        </w:rPr>
        <w:t>. Furthermore,</w:t>
      </w:r>
      <w:r w:rsidR="00B14CCF" w:rsidRPr="00DA0452">
        <w:rPr>
          <w:rFonts w:ascii="Arial" w:eastAsia="CharisSIL" w:hAnsi="Arial" w:cs="Arial"/>
          <w:sz w:val="22"/>
        </w:rPr>
        <w:t xml:space="preserve"> GBP7 may be involved in host defense against intracellular bacteria and parasites since it has been reported that two GBP7 homologous human GBP1 is functional in this front</w:t>
      </w:r>
      <w:r w:rsidR="00B14CCF" w:rsidRPr="00DA0452">
        <w:rPr>
          <w:rFonts w:ascii="Arial" w:eastAsia="CharisSIL" w:hAnsi="Arial" w:cs="Arial"/>
          <w:sz w:val="22"/>
        </w:rPr>
        <w:fldChar w:fldCharType="begin">
          <w:fldData xml:space="preserve">PEVuZE5vdGU+PENpdGU+PEF1dGhvcj5YYXZpZXI8L0F1dGhvcj48WWVhcj4yMDIwPC9ZZWFyPjxS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</w:fldData>
        </w:fldChar>
      </w:r>
      <w:r w:rsidR="00E97555" w:rsidRPr="00DA0452">
        <w:rPr>
          <w:rFonts w:ascii="Arial" w:eastAsia="CharisSIL" w:hAnsi="Arial" w:cs="Arial"/>
          <w:sz w:val="22"/>
        </w:rPr>
        <w:instrText xml:space="preserve"> ADDIN EN.CITE </w:instrText>
      </w:r>
      <w:r w:rsidR="00E97555" w:rsidRPr="00DA0452">
        <w:rPr>
          <w:rFonts w:ascii="Arial" w:eastAsia="CharisSIL" w:hAnsi="Arial" w:cs="Arial"/>
          <w:sz w:val="22"/>
        </w:rPr>
        <w:fldChar w:fldCharType="begin">
          <w:fldData xml:space="preserve">PEVuZE5vdGU+PENpdGU+PEF1dGhvcj5YYXZpZXI8L0F1dGhvcj48WWVhcj4yMDIwPC9ZZWFyPjxS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</w:fldData>
        </w:fldChar>
      </w:r>
      <w:r w:rsidR="00E97555" w:rsidRPr="00DA0452">
        <w:rPr>
          <w:rFonts w:ascii="Arial" w:eastAsia="CharisSIL" w:hAnsi="Arial" w:cs="Arial"/>
          <w:sz w:val="22"/>
        </w:rPr>
        <w:instrText xml:space="preserve"> ADDIN EN.CITE.DATA </w:instrText>
      </w:r>
      <w:r w:rsidR="00E97555" w:rsidRPr="00DA0452">
        <w:rPr>
          <w:rFonts w:ascii="Arial" w:eastAsia="CharisSIL" w:hAnsi="Arial" w:cs="Arial"/>
          <w:sz w:val="22"/>
        </w:rPr>
      </w:r>
      <w:r w:rsidR="00E97555" w:rsidRPr="00DA0452">
        <w:rPr>
          <w:rFonts w:ascii="Arial" w:eastAsia="CharisSIL" w:hAnsi="Arial" w:cs="Arial"/>
          <w:sz w:val="22"/>
        </w:rPr>
        <w:fldChar w:fldCharType="end"/>
      </w:r>
      <w:r w:rsidR="00B14CCF" w:rsidRPr="00DA0452">
        <w:rPr>
          <w:rFonts w:ascii="Arial" w:eastAsia="CharisSIL" w:hAnsi="Arial" w:cs="Arial"/>
          <w:sz w:val="22"/>
        </w:rPr>
      </w:r>
      <w:r w:rsidR="00B14CCF" w:rsidRPr="00DA0452">
        <w:rPr>
          <w:rFonts w:ascii="Arial" w:eastAsia="CharisSIL" w:hAnsi="Arial" w:cs="Arial"/>
          <w:sz w:val="22"/>
        </w:rPr>
        <w:fldChar w:fldCharType="separate"/>
      </w:r>
      <w:r w:rsidR="00E97555" w:rsidRPr="00DA0452">
        <w:rPr>
          <w:rFonts w:ascii="Arial" w:eastAsia="CharisSIL" w:hAnsi="Arial" w:cs="Arial"/>
          <w:noProof/>
          <w:sz w:val="22"/>
          <w:vertAlign w:val="superscript"/>
        </w:rPr>
        <w:t>63</w:t>
      </w:r>
      <w:r w:rsidR="00B14CCF" w:rsidRPr="00DA0452">
        <w:rPr>
          <w:rFonts w:ascii="Arial" w:eastAsia="CharisSIL" w:hAnsi="Arial" w:cs="Arial"/>
          <w:sz w:val="22"/>
        </w:rPr>
        <w:fldChar w:fldCharType="end"/>
      </w:r>
      <w:r w:rsidR="006E2730" w:rsidRPr="00DA0452">
        <w:rPr>
          <w:rFonts w:ascii="Arial" w:eastAsia="CharisSIL" w:hAnsi="Arial" w:cs="Arial"/>
          <w:sz w:val="22"/>
        </w:rPr>
        <w:t>.</w:t>
      </w:r>
      <w:r w:rsidR="00B14CCF" w:rsidRPr="00DA0452">
        <w:rPr>
          <w:rFonts w:ascii="Arial" w:eastAsia="CharisSIL" w:hAnsi="Arial" w:cs="Arial"/>
          <w:sz w:val="22"/>
        </w:rPr>
        <w:t xml:space="preserve"> GBP5 plays a role in inflammasome assembly</w:t>
      </w:r>
      <w:r w:rsidR="00B14CCF" w:rsidRPr="00DA0452">
        <w:rPr>
          <w:rFonts w:ascii="Arial" w:eastAsia="CharisSIL" w:hAnsi="Arial" w:cs="Arial"/>
          <w:sz w:val="22"/>
        </w:rPr>
        <w:fldChar w:fldCharType="begin">
          <w:fldData xml:space="preserve">PEVuZE5vdGU+PENpdGU+PEF1dGhvcj5Lb2x0ZXM8L0F1dGhvcj48WWVhcj4yMDE1PC9ZZWFyPjxS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</w:fldData>
        </w:fldChar>
      </w:r>
      <w:r w:rsidR="00E97555" w:rsidRPr="00DA0452">
        <w:rPr>
          <w:rFonts w:ascii="Arial" w:eastAsia="CharisSIL" w:hAnsi="Arial" w:cs="Arial"/>
          <w:sz w:val="22"/>
        </w:rPr>
        <w:instrText xml:space="preserve"> ADDIN EN.CITE </w:instrText>
      </w:r>
      <w:r w:rsidR="00E97555" w:rsidRPr="00DA0452">
        <w:rPr>
          <w:rFonts w:ascii="Arial" w:eastAsia="CharisSIL" w:hAnsi="Arial" w:cs="Arial"/>
          <w:sz w:val="22"/>
        </w:rPr>
        <w:fldChar w:fldCharType="begin">
          <w:fldData xml:space="preserve">PEVuZE5vdGU+PENpdGU+PEF1dGhvcj5Lb2x0ZXM8L0F1dGhvcj48WWVhcj4yMDE1PC9ZZWFyPjxS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</w:fldData>
        </w:fldChar>
      </w:r>
      <w:r w:rsidR="00E97555" w:rsidRPr="00DA0452">
        <w:rPr>
          <w:rFonts w:ascii="Arial" w:eastAsia="CharisSIL" w:hAnsi="Arial" w:cs="Arial"/>
          <w:sz w:val="22"/>
        </w:rPr>
        <w:instrText xml:space="preserve"> ADDIN EN.CITE.DATA </w:instrText>
      </w:r>
      <w:r w:rsidR="00E97555" w:rsidRPr="00DA0452">
        <w:rPr>
          <w:rFonts w:ascii="Arial" w:eastAsia="CharisSIL" w:hAnsi="Arial" w:cs="Arial"/>
          <w:sz w:val="22"/>
        </w:rPr>
      </w:r>
      <w:r w:rsidR="00E97555" w:rsidRPr="00DA0452">
        <w:rPr>
          <w:rFonts w:ascii="Arial" w:eastAsia="CharisSIL" w:hAnsi="Arial" w:cs="Arial"/>
          <w:sz w:val="22"/>
        </w:rPr>
        <w:fldChar w:fldCharType="end"/>
      </w:r>
      <w:r w:rsidR="00B14CCF" w:rsidRPr="00DA0452">
        <w:rPr>
          <w:rFonts w:ascii="Arial" w:eastAsia="CharisSIL" w:hAnsi="Arial" w:cs="Arial"/>
          <w:sz w:val="22"/>
        </w:rPr>
      </w:r>
      <w:r w:rsidR="00B14CCF" w:rsidRPr="00DA0452">
        <w:rPr>
          <w:rFonts w:ascii="Arial" w:eastAsia="CharisSIL" w:hAnsi="Arial" w:cs="Arial"/>
          <w:sz w:val="22"/>
        </w:rPr>
        <w:fldChar w:fldCharType="separate"/>
      </w:r>
      <w:r w:rsidR="00E97555" w:rsidRPr="00DA0452">
        <w:rPr>
          <w:rFonts w:ascii="Arial" w:eastAsia="CharisSIL" w:hAnsi="Arial" w:cs="Arial"/>
          <w:noProof/>
          <w:sz w:val="22"/>
          <w:vertAlign w:val="superscript"/>
        </w:rPr>
        <w:t>64</w:t>
      </w:r>
      <w:r w:rsidR="00B14CCF" w:rsidRPr="00DA0452">
        <w:rPr>
          <w:rFonts w:ascii="Arial" w:eastAsia="CharisSIL" w:hAnsi="Arial" w:cs="Arial"/>
          <w:sz w:val="22"/>
        </w:rPr>
        <w:fldChar w:fldCharType="end"/>
      </w:r>
      <w:r w:rsidR="006E2730" w:rsidRPr="00DA0452">
        <w:rPr>
          <w:rFonts w:ascii="Arial" w:eastAsia="CharisSIL" w:hAnsi="Arial" w:cs="Arial"/>
          <w:sz w:val="22"/>
        </w:rPr>
        <w:t xml:space="preserve">; and </w:t>
      </w:r>
      <w:r w:rsidR="00B14CCF" w:rsidRPr="00DA0452">
        <w:rPr>
          <w:rFonts w:ascii="Arial" w:hAnsi="Arial" w:cs="Arial"/>
          <w:color w:val="212121"/>
          <w:sz w:val="22"/>
          <w:shd w:val="clear" w:color="auto" w:fill="FFFFFF"/>
        </w:rPr>
        <w:t>GTPase activity of Gbp4 is indispensable for inflammasome activation and Salmonella Typhimurium clearance</w:t>
      </w:r>
      <w:r w:rsidR="00B14CCF" w:rsidRPr="00DA0452">
        <w:rPr>
          <w:rFonts w:ascii="Arial" w:hAnsi="Arial" w:cs="Arial"/>
          <w:color w:val="212121"/>
          <w:sz w:val="22"/>
          <w:shd w:val="clear" w:color="auto" w:fill="FFFFFF"/>
        </w:rPr>
        <w:fldChar w:fldCharType="begin">
          <w:fldData xml:space="preserve">PEVuZE5vdGU+PENpdGU+PEF1dGhvcj5UeXJrYWxza2E8L0F1dGhvcj48WWVhcj4yMDE2PC9ZZWFy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</w:fldData>
        </w:fldChar>
      </w:r>
      <w:r w:rsidR="00E97555" w:rsidRPr="00DA0452">
        <w:rPr>
          <w:rFonts w:ascii="Arial" w:hAnsi="Arial" w:cs="Arial"/>
          <w:color w:val="212121"/>
          <w:sz w:val="22"/>
          <w:shd w:val="clear" w:color="auto" w:fill="FFFFFF"/>
        </w:rPr>
        <w:instrText xml:space="preserve"> ADDIN EN.CITE </w:instrText>
      </w:r>
      <w:r w:rsidR="00E97555" w:rsidRPr="00DA0452">
        <w:rPr>
          <w:rFonts w:ascii="Arial" w:hAnsi="Arial" w:cs="Arial"/>
          <w:color w:val="212121"/>
          <w:sz w:val="22"/>
          <w:shd w:val="clear" w:color="auto" w:fill="FFFFFF"/>
        </w:rPr>
        <w:fldChar w:fldCharType="begin">
          <w:fldData xml:space="preserve">PEVuZE5vdGU+PENpdGU+PEF1dGhvcj5UeXJrYWxza2E8L0F1dGhvcj48WWVhcj4yMDE2PC9ZZWFy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</w:fldData>
        </w:fldChar>
      </w:r>
      <w:r w:rsidR="00E97555" w:rsidRPr="00DA0452">
        <w:rPr>
          <w:rFonts w:ascii="Arial" w:hAnsi="Arial" w:cs="Arial"/>
          <w:color w:val="212121"/>
          <w:sz w:val="22"/>
          <w:shd w:val="clear" w:color="auto" w:fill="FFFFFF"/>
        </w:rPr>
        <w:instrText xml:space="preserve"> ADDIN EN.CITE.DATA </w:instrText>
      </w:r>
      <w:r w:rsidR="00E97555" w:rsidRPr="00DA0452">
        <w:rPr>
          <w:rFonts w:ascii="Arial" w:hAnsi="Arial" w:cs="Arial"/>
          <w:color w:val="212121"/>
          <w:sz w:val="22"/>
          <w:shd w:val="clear" w:color="auto" w:fill="FFFFFF"/>
        </w:rPr>
      </w:r>
      <w:r w:rsidR="00E97555" w:rsidRPr="00DA0452">
        <w:rPr>
          <w:rFonts w:ascii="Arial" w:hAnsi="Arial" w:cs="Arial"/>
          <w:color w:val="212121"/>
          <w:sz w:val="22"/>
          <w:shd w:val="clear" w:color="auto" w:fill="FFFFFF"/>
        </w:rPr>
        <w:fldChar w:fldCharType="end"/>
      </w:r>
      <w:r w:rsidR="00B14CCF" w:rsidRPr="00DA0452">
        <w:rPr>
          <w:rFonts w:ascii="Arial" w:hAnsi="Arial" w:cs="Arial"/>
          <w:color w:val="212121"/>
          <w:sz w:val="22"/>
          <w:shd w:val="clear" w:color="auto" w:fill="FFFFFF"/>
        </w:rPr>
      </w:r>
      <w:r w:rsidR="00B14CCF" w:rsidRPr="00DA0452">
        <w:rPr>
          <w:rFonts w:ascii="Arial" w:hAnsi="Arial" w:cs="Arial"/>
          <w:color w:val="212121"/>
          <w:sz w:val="22"/>
          <w:shd w:val="clear" w:color="auto" w:fill="FFFFFF"/>
        </w:rPr>
        <w:fldChar w:fldCharType="separate"/>
      </w:r>
      <w:r w:rsidR="00E97555" w:rsidRPr="00DA0452">
        <w:rPr>
          <w:rFonts w:ascii="Arial" w:hAnsi="Arial" w:cs="Arial"/>
          <w:noProof/>
          <w:color w:val="212121"/>
          <w:sz w:val="22"/>
          <w:shd w:val="clear" w:color="auto" w:fill="FFFFFF"/>
          <w:vertAlign w:val="superscript"/>
        </w:rPr>
        <w:t>65</w:t>
      </w:r>
      <w:r w:rsidR="00B14CCF" w:rsidRPr="00DA0452">
        <w:rPr>
          <w:rFonts w:ascii="Arial" w:hAnsi="Arial" w:cs="Arial"/>
          <w:color w:val="212121"/>
          <w:sz w:val="22"/>
          <w:shd w:val="clear" w:color="auto" w:fill="FFFFFF"/>
        </w:rPr>
        <w:fldChar w:fldCharType="end"/>
      </w:r>
      <w:r w:rsidR="006E2730" w:rsidRPr="00DA0452">
        <w:rPr>
          <w:rFonts w:ascii="Arial" w:hAnsi="Arial" w:cs="Arial"/>
          <w:color w:val="212121"/>
          <w:sz w:val="22"/>
          <w:shd w:val="clear" w:color="auto" w:fill="FFFFFF"/>
        </w:rPr>
        <w:t>. Finally,</w:t>
      </w:r>
      <w:r w:rsidR="00B14CCF" w:rsidRPr="00DA0452">
        <w:rPr>
          <w:rFonts w:ascii="Arial" w:hAnsi="Arial" w:cs="Arial"/>
          <w:color w:val="212121"/>
          <w:sz w:val="22"/>
          <w:shd w:val="clear" w:color="auto" w:fill="FFFFFF"/>
        </w:rPr>
        <w:t xml:space="preserve"> liver IRI induces downregulation more than upregulation </w:t>
      </w:r>
      <w:r w:rsidR="00B14CCF" w:rsidRPr="00DA0452">
        <w:rPr>
          <w:rFonts w:ascii="Arial" w:hAnsi="Arial" w:cs="Arial"/>
          <w:color w:val="212121"/>
          <w:sz w:val="22"/>
          <w:shd w:val="clear" w:color="auto" w:fill="FFFFFF"/>
        </w:rPr>
        <w:lastRenderedPageBreak/>
        <w:t>of inflammasome regulators. We further examined a hypothesis that several shared signaling pathways are underlined the four groups of transcriptomic changes related to liver IRI in young and old mice using GENEONTOLOGY website (</w:t>
      </w:r>
      <w:hyperlink r:id="rId12" w:history="1">
        <w:r w:rsidR="00B14CCF" w:rsidRPr="00DA0452">
          <w:rPr>
            <w:rStyle w:val="Hyperlink"/>
            <w:rFonts w:ascii="Arial" w:hAnsi="Arial" w:cs="Arial"/>
            <w:sz w:val="22"/>
            <w:u w:val="none"/>
            <w:shd w:val="clear" w:color="auto" w:fill="FFFFFF"/>
          </w:rPr>
          <w:t>http://geneontology.org/</w:t>
        </w:r>
      </w:hyperlink>
      <w:r w:rsidR="00B14CCF" w:rsidRPr="00DA0452">
        <w:rPr>
          <w:rFonts w:ascii="Arial" w:hAnsi="Arial" w:cs="Arial"/>
          <w:color w:val="212121"/>
          <w:sz w:val="22"/>
          <w:shd w:val="clear" w:color="auto" w:fill="FFFFFF"/>
        </w:rPr>
        <w:t>).</w:t>
      </w:r>
      <w:r w:rsidR="00B14CCF" w:rsidRPr="00DA0452">
        <w:rPr>
          <w:rFonts w:ascii="Arial" w:eastAsia="CharisSIL" w:hAnsi="Arial" w:cs="Arial"/>
          <w:sz w:val="22"/>
        </w:rPr>
        <w:t xml:space="preserve"> Five top pathways were identified based on the gene changes in each group (</w:t>
      </w:r>
      <w:r w:rsidR="00B14CCF" w:rsidRPr="00DA0452">
        <w:rPr>
          <w:rFonts w:ascii="Arial" w:eastAsia="CharisSIL" w:hAnsi="Arial" w:cs="Arial"/>
          <w:b/>
          <w:sz w:val="22"/>
        </w:rPr>
        <w:t>Figure 2C</w:t>
      </w:r>
      <w:r w:rsidR="00B14CCF" w:rsidRPr="00DA0452">
        <w:rPr>
          <w:rFonts w:ascii="Arial" w:eastAsia="CharisSIL" w:hAnsi="Arial" w:cs="Arial"/>
          <w:sz w:val="22"/>
        </w:rPr>
        <w:t>). We then used Venn-diagram analysis to identify the shared and unique pathways in each group (</w:t>
      </w:r>
      <w:r w:rsidR="00B14CCF" w:rsidRPr="00DA0452">
        <w:rPr>
          <w:rFonts w:ascii="Arial" w:eastAsia="CharisSIL" w:hAnsi="Arial" w:cs="Arial"/>
          <w:b/>
          <w:sz w:val="22"/>
        </w:rPr>
        <w:t>Figure 2D</w:t>
      </w:r>
      <w:r w:rsidR="006E2730" w:rsidRPr="00DA0452">
        <w:rPr>
          <w:rFonts w:ascii="Arial" w:eastAsia="CharisSIL" w:hAnsi="Arial" w:cs="Arial"/>
          <w:sz w:val="22"/>
        </w:rPr>
        <w:t xml:space="preserve">). We showed that </w:t>
      </w:r>
      <w:r w:rsidR="00B14CCF" w:rsidRPr="00DA0452">
        <w:rPr>
          <w:rFonts w:ascii="Arial" w:eastAsia="CharisSIL" w:hAnsi="Arial" w:cs="Arial"/>
          <w:sz w:val="22"/>
        </w:rPr>
        <w:t>three pathways were unique in liver IRI in young mice including superoxide anion generation, respiratory burst and a</w:t>
      </w:r>
      <w:r w:rsidR="0083025C" w:rsidRPr="00DA0452">
        <w:rPr>
          <w:rFonts w:ascii="Arial" w:eastAsia="CharisSIL" w:hAnsi="Arial" w:cs="Arial"/>
          <w:sz w:val="22"/>
        </w:rPr>
        <w:t>ntibiotic biosynthetic process. T</w:t>
      </w:r>
      <w:r w:rsidR="00B14CCF" w:rsidRPr="00DA0452">
        <w:rPr>
          <w:rFonts w:ascii="Arial" w:eastAsia="CharisSIL" w:hAnsi="Arial" w:cs="Arial"/>
          <w:sz w:val="22"/>
        </w:rPr>
        <w:t xml:space="preserve">ype-1 interferon biosynthetic process was </w:t>
      </w:r>
      <w:r w:rsidR="0083025C" w:rsidRPr="00DA0452">
        <w:rPr>
          <w:rFonts w:ascii="Arial" w:eastAsia="CharisSIL" w:hAnsi="Arial" w:cs="Arial"/>
          <w:sz w:val="22"/>
        </w:rPr>
        <w:t xml:space="preserve">unique in liver IRI in old mice and </w:t>
      </w:r>
      <w:r w:rsidR="00B14CCF" w:rsidRPr="00DA0452">
        <w:rPr>
          <w:rFonts w:ascii="Arial" w:eastAsia="CharisSIL" w:hAnsi="Arial" w:cs="Arial"/>
          <w:sz w:val="22"/>
        </w:rPr>
        <w:t>hydrogen peroxide biosynthetic process was shared in liver IRI in both young and old mice</w:t>
      </w:r>
      <w:r w:rsidR="00B14CCF" w:rsidRPr="00DA0452">
        <w:rPr>
          <w:rFonts w:ascii="Arial" w:eastAsia="CharisSIL" w:hAnsi="Arial" w:cs="Arial"/>
          <w:b/>
          <w:sz w:val="22"/>
        </w:rPr>
        <w:t xml:space="preserve"> (Figure 2E)</w:t>
      </w:r>
      <w:r w:rsidR="00B14CCF" w:rsidRPr="00DA0452">
        <w:rPr>
          <w:rFonts w:ascii="Arial" w:eastAsia="CharisSIL" w:hAnsi="Arial" w:cs="Arial"/>
          <w:sz w:val="22"/>
        </w:rPr>
        <w:t xml:space="preserve">. These </w:t>
      </w:r>
      <w:r w:rsidR="00F369B4" w:rsidRPr="00DA0452">
        <w:rPr>
          <w:rFonts w:ascii="Arial" w:eastAsia="CharisSIL" w:hAnsi="Arial" w:cs="Arial"/>
          <w:sz w:val="22"/>
        </w:rPr>
        <w:t>r</w:t>
      </w:r>
      <w:r w:rsidR="00B14CCF" w:rsidRPr="00DA0452">
        <w:rPr>
          <w:rFonts w:ascii="Arial" w:eastAsia="CharisSIL" w:hAnsi="Arial" w:cs="Arial"/>
          <w:sz w:val="22"/>
        </w:rPr>
        <w:t>esults conclude that</w:t>
      </w:r>
      <w:ins w:id="0" w:author="Keman Xu" w:date="2020-10-15T20:38:00Z">
        <w:r w:rsidR="00BE0361">
          <w:rPr>
            <w:rFonts w:ascii="Arial" w:eastAsia="CharisSIL" w:hAnsi="Arial" w:cs="Arial"/>
            <w:sz w:val="22"/>
          </w:rPr>
          <w:t xml:space="preserve"> the upregulation </w:t>
        </w:r>
      </w:ins>
      <w:ins w:id="1" w:author="Keman Xu" w:date="2020-10-15T20:39:00Z">
        <w:r w:rsidR="00BE0361">
          <w:rPr>
            <w:rFonts w:ascii="Arial" w:eastAsia="CharisSIL" w:hAnsi="Arial" w:cs="Arial"/>
            <w:sz w:val="22"/>
          </w:rPr>
          <w:t xml:space="preserve">of </w:t>
        </w:r>
        <w:r w:rsidR="00BE0361">
          <w:rPr>
            <w:rFonts w:ascii="Arial" w:eastAsia="CharisSIL" w:hAnsi="Arial" w:cs="Arial"/>
            <w:sz w:val="22"/>
            <w:lang w:eastAsia="zh-CN"/>
          </w:rPr>
          <w:t xml:space="preserve">IL-1beta and IL-18 expression indicates the liver IRI has a potential </w:t>
        </w:r>
        <w:r w:rsidR="00DE02E6">
          <w:rPr>
            <w:rFonts w:ascii="Arial" w:eastAsia="CharisSIL" w:hAnsi="Arial" w:cs="Arial"/>
            <w:sz w:val="22"/>
            <w:lang w:eastAsia="zh-CN"/>
          </w:rPr>
          <w:t>function to induce inflammasome pathway activation</w:t>
        </w:r>
      </w:ins>
      <w:ins w:id="2" w:author="Keman Xu" w:date="2020-10-15T20:41:00Z">
        <w:r w:rsidR="00D84776">
          <w:rPr>
            <w:rFonts w:ascii="Arial" w:eastAsia="CharisSIL" w:hAnsi="Arial" w:cs="Arial"/>
            <w:sz w:val="22"/>
            <w:lang w:eastAsia="zh-CN"/>
          </w:rPr>
          <w:t>. T</w:t>
        </w:r>
      </w:ins>
      <w:ins w:id="3" w:author="Keman Xu" w:date="2020-10-15T20:40:00Z">
        <w:r w:rsidR="00DE02E6">
          <w:rPr>
            <w:rFonts w:ascii="Arial" w:eastAsia="CharisSIL" w:hAnsi="Arial" w:cs="Arial"/>
            <w:sz w:val="22"/>
            <w:lang w:eastAsia="zh-CN"/>
          </w:rPr>
          <w:t xml:space="preserve">he greater </w:t>
        </w:r>
      </w:ins>
      <w:ins w:id="4" w:author="Keman Xu" w:date="2020-10-15T20:41:00Z">
        <w:r w:rsidR="00721EE7">
          <w:rPr>
            <w:rFonts w:ascii="Arial" w:eastAsia="CharisSIL" w:hAnsi="Arial" w:cs="Arial"/>
            <w:sz w:val="22"/>
            <w:lang w:eastAsia="zh-CN"/>
          </w:rPr>
          <w:t xml:space="preserve">number of </w:t>
        </w:r>
      </w:ins>
      <w:ins w:id="5" w:author="Keman Xu" w:date="2020-10-15T20:40:00Z">
        <w:r w:rsidR="00DE02E6">
          <w:rPr>
            <w:rFonts w:ascii="Arial" w:eastAsia="CharisSIL" w:hAnsi="Arial" w:cs="Arial"/>
            <w:sz w:val="22"/>
            <w:lang w:eastAsia="zh-CN"/>
          </w:rPr>
          <w:t>gene expression</w:t>
        </w:r>
      </w:ins>
      <w:ins w:id="6" w:author="Keman Xu" w:date="2020-10-15T20:41:00Z">
        <w:r w:rsidR="00721EE7">
          <w:rPr>
            <w:rFonts w:ascii="Arial" w:eastAsia="CharisSIL" w:hAnsi="Arial" w:cs="Arial"/>
            <w:sz w:val="22"/>
            <w:lang w:eastAsia="zh-CN"/>
          </w:rPr>
          <w:t>s</w:t>
        </w:r>
      </w:ins>
      <w:ins w:id="7" w:author="Keman Xu" w:date="2020-10-15T20:40:00Z">
        <w:r w:rsidR="00DE02E6">
          <w:rPr>
            <w:rFonts w:ascii="Arial" w:eastAsia="CharisSIL" w:hAnsi="Arial" w:cs="Arial"/>
            <w:sz w:val="22"/>
            <w:lang w:eastAsia="zh-CN"/>
          </w:rPr>
          <w:t xml:space="preserve"> changes in I/R group than ischemia group alone reveals reperfusion injury </w:t>
        </w:r>
        <w:r w:rsidR="00721EE7">
          <w:rPr>
            <w:rFonts w:ascii="Arial" w:eastAsia="CharisSIL" w:hAnsi="Arial" w:cs="Arial"/>
            <w:sz w:val="22"/>
            <w:lang w:eastAsia="zh-CN"/>
          </w:rPr>
          <w:t>increase trained immunity expression</w:t>
        </w:r>
      </w:ins>
      <w:del w:id="8" w:author="Keman Xu" w:date="2020-10-15T20:40:00Z">
        <w:r w:rsidR="00B14CCF" w:rsidRPr="00DA0452" w:rsidDel="00721EE7">
          <w:rPr>
            <w:rFonts w:ascii="Arial" w:eastAsia="CharisSIL" w:hAnsi="Arial" w:cs="Arial" w:hint="eastAsia"/>
            <w:sz w:val="22"/>
            <w:lang w:eastAsia="zh-CN"/>
          </w:rPr>
          <w:delText xml:space="preserve"> </w:delText>
        </w:r>
        <w:r w:rsidR="00B14CCF" w:rsidRPr="00DA0452" w:rsidDel="00721EE7">
          <w:rPr>
            <w:rFonts w:ascii="Arial" w:eastAsia="CharisSIL" w:hAnsi="Arial" w:cs="Arial"/>
            <w:sz w:val="22"/>
          </w:rPr>
          <w:delText>the older mice are different from younger mice</w:delText>
        </w:r>
      </w:del>
      <w:r w:rsidR="00B14CCF" w:rsidRPr="00DA0452">
        <w:rPr>
          <w:rFonts w:ascii="Arial" w:eastAsia="CharisSIL" w:hAnsi="Arial" w:cs="Arial"/>
          <w:sz w:val="22"/>
        </w:rPr>
        <w:t>; however, in the future</w:t>
      </w:r>
      <w:r w:rsidR="00F369B4" w:rsidRPr="00DA0452">
        <w:rPr>
          <w:rFonts w:ascii="Arial" w:eastAsia="CharisSIL" w:hAnsi="Arial" w:cs="Arial"/>
          <w:sz w:val="22"/>
        </w:rPr>
        <w:t xml:space="preserve"> </w:t>
      </w:r>
      <w:r w:rsidR="00B14CCF" w:rsidRPr="00DA0452">
        <w:rPr>
          <w:rFonts w:ascii="Arial" w:eastAsia="CharisSIL" w:hAnsi="Arial" w:cs="Arial"/>
          <w:sz w:val="22"/>
        </w:rPr>
        <w:t xml:space="preserve">we need to set up experiments to </w:t>
      </w:r>
      <w:r w:rsidR="00F369B4" w:rsidRPr="00DA0452">
        <w:rPr>
          <w:rFonts w:ascii="Arial" w:eastAsia="CharisSIL" w:hAnsi="Arial" w:cs="Arial"/>
          <w:sz w:val="22"/>
        </w:rPr>
        <w:t>further study</w:t>
      </w:r>
      <w:r w:rsidR="00B14CCF" w:rsidRPr="00DA0452">
        <w:rPr>
          <w:rFonts w:ascii="Arial" w:eastAsia="CharisSIL" w:hAnsi="Arial" w:cs="Arial"/>
          <w:sz w:val="22"/>
        </w:rPr>
        <w:t xml:space="preserve"> this variation in details. </w:t>
      </w:r>
    </w:p>
    <w:p w14:paraId="3CE55357" w14:textId="321A3735" w:rsidR="00BA0BBC" w:rsidRPr="00DA0452" w:rsidRDefault="0083025C" w:rsidP="007E42C5">
      <w:pPr>
        <w:pStyle w:val="ListParagraph"/>
        <w:adjustRightInd w:val="0"/>
        <w:snapToGrid w:val="0"/>
        <w:spacing w:line="360" w:lineRule="auto"/>
        <w:ind w:left="0"/>
        <w:jc w:val="both"/>
        <w:rPr>
          <w:rFonts w:ascii="Arial" w:hAnsi="Arial" w:cs="Arial"/>
          <w:b/>
          <w:bCs/>
          <w:iCs/>
          <w:color w:val="212121"/>
          <w:sz w:val="22"/>
          <w:szCs w:val="22"/>
          <w:shd w:val="clear" w:color="auto" w:fill="FFFFFF"/>
        </w:rPr>
      </w:pPr>
      <w:r w:rsidRPr="00DA0452">
        <w:rPr>
          <w:rFonts w:ascii="Arial" w:hAnsi="Arial" w:cs="Arial"/>
          <w:b/>
          <w:bCs/>
          <w:iCs/>
          <w:noProof/>
          <w:color w:val="212121"/>
          <w:sz w:val="22"/>
          <w:szCs w:val="22"/>
          <w:shd w:val="clear" w:color="auto" w:fill="FFFFFF"/>
        </w:rPr>
        <w:lastRenderedPageBreak/>
        <w:drawing>
          <wp:inline distT="0" distB="0" distL="0" distR="0" wp14:anchorId="2A166727" wp14:editId="091AFFD2">
            <wp:extent cx="5556472" cy="6234545"/>
            <wp:effectExtent l="19050" t="19050" r="2540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4073" cy="6254294"/>
                    </a:xfrm>
                    <a:prstGeom prst="rect">
                      <a:avLst/>
                    </a:prstGeom>
                    <a:noFill/>
                    <a:ln>
                      <a:solidFill>
                        <a:schemeClr val="tx1"/>
                      </a:solidFill>
                    </a:ln>
                  </pic:spPr>
                </pic:pic>
              </a:graphicData>
            </a:graphic>
          </wp:inline>
        </w:drawing>
      </w:r>
    </w:p>
    <w:p w14:paraId="1CAE7FC1" w14:textId="772DC463" w:rsidR="00B0398B" w:rsidRPr="00DA0452" w:rsidRDefault="00D93277" w:rsidP="007E42C5">
      <w:pPr>
        <w:pStyle w:val="MDPI51figurecaption"/>
        <w:spacing w:line="360" w:lineRule="auto"/>
        <w:ind w:left="0" w:right="0"/>
        <w:rPr>
          <w:rFonts w:ascii="Arial" w:hAnsi="Arial" w:cs="Arial"/>
          <w:color w:val="FF0000"/>
          <w:sz w:val="22"/>
          <w:szCs w:val="22"/>
          <w:shd w:val="clear" w:color="auto" w:fill="FFFFFF"/>
        </w:rPr>
      </w:pPr>
      <w:r w:rsidRPr="00DA0452">
        <w:rPr>
          <w:rFonts w:ascii="Arial" w:hAnsi="Arial" w:cs="Arial"/>
          <w:b/>
          <w:sz w:val="22"/>
          <w:szCs w:val="22"/>
          <w:shd w:val="clear" w:color="auto" w:fill="FFFFFF"/>
        </w:rPr>
        <w:t xml:space="preserve">Figure 2. </w:t>
      </w:r>
      <w:r w:rsidR="00656728" w:rsidRPr="00DA0452">
        <w:rPr>
          <w:rFonts w:ascii="Arial" w:hAnsi="Arial" w:cs="Arial"/>
          <w:sz w:val="22"/>
          <w:szCs w:val="22"/>
          <w:shd w:val="clear" w:color="auto" w:fill="FFFFFF"/>
        </w:rPr>
        <w:t>A mouse liver ischemia</w:t>
      </w:r>
      <w:r w:rsidR="00CA7002" w:rsidRPr="00DA0452">
        <w:rPr>
          <w:rFonts w:ascii="Arial" w:hAnsi="Arial" w:cs="Arial"/>
          <w:sz w:val="22"/>
          <w:szCs w:val="22"/>
          <w:shd w:val="clear" w:color="auto" w:fill="FFFFFF"/>
        </w:rPr>
        <w:t>-reperfusion microarray dataset</w:t>
      </w:r>
      <w:r w:rsidR="00656728" w:rsidRPr="00DA0452">
        <w:rPr>
          <w:rFonts w:ascii="Arial" w:hAnsi="Arial" w:cs="Arial"/>
          <w:sz w:val="22"/>
          <w:szCs w:val="22"/>
          <w:shd w:val="clear" w:color="auto" w:fill="FFFFFF"/>
        </w:rPr>
        <w:t xml:space="preserve"> </w:t>
      </w:r>
      <w:r w:rsidR="00CA7002" w:rsidRPr="00DA0452">
        <w:rPr>
          <w:rFonts w:ascii="Arial" w:hAnsi="Arial" w:cs="Arial"/>
          <w:sz w:val="22"/>
          <w:szCs w:val="22"/>
          <w:shd w:val="clear" w:color="auto" w:fill="FFFFFF"/>
        </w:rPr>
        <w:t>from</w:t>
      </w:r>
      <w:r w:rsidR="00656728" w:rsidRPr="00DA0452">
        <w:rPr>
          <w:rFonts w:ascii="Arial" w:hAnsi="Arial" w:cs="Arial"/>
          <w:sz w:val="22"/>
          <w:szCs w:val="22"/>
          <w:shd w:val="clear" w:color="auto" w:fill="FFFFFF"/>
        </w:rPr>
        <w:t xml:space="preserve"> the NIH-NCBI-</w:t>
      </w:r>
      <w:proofErr w:type="spellStart"/>
      <w:r w:rsidR="00656728" w:rsidRPr="00DA0452">
        <w:rPr>
          <w:rFonts w:ascii="Arial" w:hAnsi="Arial" w:cs="Arial"/>
          <w:sz w:val="22"/>
          <w:szCs w:val="22"/>
          <w:shd w:val="clear" w:color="auto" w:fill="FFFFFF"/>
        </w:rPr>
        <w:t>GeoDatasets</w:t>
      </w:r>
      <w:proofErr w:type="spellEnd"/>
      <w:r w:rsidR="00656728" w:rsidRPr="00DA0452">
        <w:rPr>
          <w:rFonts w:ascii="Arial" w:hAnsi="Arial" w:cs="Arial"/>
          <w:sz w:val="22"/>
          <w:szCs w:val="22"/>
          <w:shd w:val="clear" w:color="auto" w:fill="FFFFFF"/>
        </w:rPr>
        <w:t xml:space="preserve"> database </w:t>
      </w:r>
      <w:r w:rsidR="00656728" w:rsidRPr="00DA0452">
        <w:rPr>
          <w:rFonts w:ascii="Arial" w:hAnsi="Arial" w:cs="Arial"/>
          <w:color w:val="000000" w:themeColor="text1"/>
          <w:sz w:val="22"/>
          <w:szCs w:val="22"/>
          <w:shd w:val="clear" w:color="auto" w:fill="FFFFFF"/>
        </w:rPr>
        <w:t>(</w:t>
      </w:r>
      <w:hyperlink r:id="rId14" w:history="1">
        <w:r w:rsidR="00B0398B" w:rsidRPr="00DA0452">
          <w:rPr>
            <w:rStyle w:val="Hyperlink"/>
            <w:rFonts w:ascii="Arial" w:hAnsi="Arial" w:cs="Arial"/>
            <w:sz w:val="22"/>
            <w:szCs w:val="22"/>
            <w:u w:val="none"/>
            <w:shd w:val="clear" w:color="auto" w:fill="FFFFFF"/>
          </w:rPr>
          <w:t>https://www.ncbi.nlm.nih.gov/geo/</w:t>
        </w:r>
      </w:hyperlink>
      <w:r w:rsidR="00B0398B" w:rsidRPr="00DA0452">
        <w:rPr>
          <w:rFonts w:ascii="Arial" w:hAnsi="Arial" w:cs="Arial"/>
          <w:color w:val="000000" w:themeColor="text1"/>
          <w:sz w:val="22"/>
          <w:szCs w:val="22"/>
          <w:shd w:val="clear" w:color="auto" w:fill="FFFFFF"/>
        </w:rPr>
        <w:t>)</w:t>
      </w:r>
      <w:r w:rsidR="00656728" w:rsidRPr="00DA0452">
        <w:rPr>
          <w:rFonts w:ascii="Arial" w:hAnsi="Arial" w:cs="Arial"/>
          <w:sz w:val="22"/>
          <w:szCs w:val="22"/>
          <w:shd w:val="clear" w:color="auto" w:fill="FFFFFF"/>
        </w:rPr>
        <w:t>. (</w:t>
      </w:r>
      <w:r w:rsidR="00656728" w:rsidRPr="00DA0452">
        <w:rPr>
          <w:rFonts w:ascii="Arial" w:hAnsi="Arial" w:cs="Arial"/>
          <w:b/>
          <w:sz w:val="22"/>
          <w:szCs w:val="22"/>
          <w:shd w:val="clear" w:color="auto" w:fill="FFFFFF"/>
        </w:rPr>
        <w:t>A</w:t>
      </w:r>
      <w:r w:rsidR="002D2C59">
        <w:rPr>
          <w:rFonts w:ascii="Arial" w:hAnsi="Arial" w:cs="Arial"/>
          <w:sz w:val="22"/>
          <w:szCs w:val="22"/>
          <w:shd w:val="clear" w:color="auto" w:fill="FFFFFF"/>
        </w:rPr>
        <w:t>)</w:t>
      </w:r>
      <w:r w:rsidR="00656728" w:rsidRPr="00DA0452">
        <w:rPr>
          <w:rFonts w:ascii="Arial" w:hAnsi="Arial" w:cs="Arial"/>
          <w:sz w:val="22"/>
          <w:szCs w:val="22"/>
          <w:shd w:val="clear" w:color="auto" w:fill="FFFFFF"/>
        </w:rPr>
        <w:t xml:space="preserve"> Schematic presentation of experimental design for the microarray analysis</w:t>
      </w:r>
      <w:r w:rsidR="000C4579" w:rsidRPr="00DA0452">
        <w:rPr>
          <w:rFonts w:ascii="Arial" w:hAnsi="Arial" w:cs="Arial"/>
          <w:sz w:val="22"/>
          <w:szCs w:val="22"/>
          <w:shd w:val="clear" w:color="auto" w:fill="FFFFFF"/>
        </w:rPr>
        <w:fldChar w:fldCharType="begin">
          <w:fldData xml:space="preserve">PEVuZE5vdGU+PENpdGU+PEF1dGhvcj5IdWJlcjwvQXV0aG9yPjxZZWFyPjIwMDk8L1llYXI+PFJl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</w:fldData>
        </w:fldChar>
      </w:r>
      <w:r w:rsidR="00E97555" w:rsidRPr="00DA0452">
        <w:rPr>
          <w:rFonts w:ascii="Arial" w:hAnsi="Arial" w:cs="Arial"/>
          <w:sz w:val="22"/>
          <w:szCs w:val="22"/>
          <w:shd w:val="clear" w:color="auto" w:fill="FFFFFF"/>
        </w:rPr>
        <w:instrText xml:space="preserve"> ADDIN EN.CITE </w:instrText>
      </w:r>
      <w:r w:rsidR="00E97555" w:rsidRPr="00DA0452">
        <w:rPr>
          <w:rFonts w:ascii="Arial" w:hAnsi="Arial" w:cs="Arial"/>
          <w:sz w:val="22"/>
          <w:szCs w:val="22"/>
          <w:shd w:val="clear" w:color="auto" w:fill="FFFFFF"/>
        </w:rPr>
        <w:fldChar w:fldCharType="begin">
          <w:fldData xml:space="preserve">PEVuZE5vdGU+PENpdGU+PEF1dGhvcj5IdWJlcjwvQXV0aG9yPjxZZWFyPjIwMDk8L1llYXI+PFJl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</w:fldData>
        </w:fldChar>
      </w:r>
      <w:r w:rsidR="00E97555" w:rsidRPr="00DA0452">
        <w:rPr>
          <w:rFonts w:ascii="Arial" w:hAnsi="Arial" w:cs="Arial"/>
          <w:sz w:val="22"/>
          <w:szCs w:val="22"/>
          <w:shd w:val="clear" w:color="auto" w:fill="FFFFFF"/>
        </w:rPr>
        <w:instrText xml:space="preserve"> ADDIN EN.CITE.DATA </w:instrText>
      </w:r>
      <w:r w:rsidR="00E97555" w:rsidRPr="00DA0452">
        <w:rPr>
          <w:rFonts w:ascii="Arial" w:hAnsi="Arial" w:cs="Arial"/>
          <w:sz w:val="22"/>
          <w:szCs w:val="22"/>
          <w:shd w:val="clear" w:color="auto" w:fill="FFFFFF"/>
        </w:rPr>
      </w:r>
      <w:r w:rsidR="00E97555" w:rsidRPr="00DA0452">
        <w:rPr>
          <w:rFonts w:ascii="Arial" w:hAnsi="Arial" w:cs="Arial"/>
          <w:sz w:val="22"/>
          <w:szCs w:val="22"/>
          <w:shd w:val="clear" w:color="auto" w:fill="FFFFFF"/>
        </w:rPr>
        <w:fldChar w:fldCharType="end"/>
      </w:r>
      <w:r w:rsidR="000C4579" w:rsidRPr="00DA0452">
        <w:rPr>
          <w:rFonts w:ascii="Arial" w:hAnsi="Arial" w:cs="Arial"/>
          <w:sz w:val="22"/>
          <w:szCs w:val="22"/>
          <w:shd w:val="clear" w:color="auto" w:fill="FFFFFF"/>
        </w:rPr>
      </w:r>
      <w:r w:rsidR="000C4579" w:rsidRPr="00DA0452">
        <w:rPr>
          <w:rFonts w:ascii="Arial" w:hAnsi="Arial" w:cs="Arial"/>
          <w:sz w:val="22"/>
          <w:szCs w:val="22"/>
          <w:shd w:val="clear" w:color="auto" w:fill="FFFFFF"/>
        </w:rPr>
        <w:fldChar w:fldCharType="separate"/>
      </w:r>
      <w:r w:rsidR="00E97555" w:rsidRPr="00DA0452">
        <w:rPr>
          <w:rFonts w:ascii="Arial" w:hAnsi="Arial" w:cs="Arial"/>
          <w:noProof/>
          <w:sz w:val="22"/>
          <w:szCs w:val="22"/>
          <w:shd w:val="clear" w:color="auto" w:fill="FFFFFF"/>
          <w:vertAlign w:val="superscript"/>
        </w:rPr>
        <w:t>61</w:t>
      </w:r>
      <w:r w:rsidR="000C4579" w:rsidRPr="00DA0452">
        <w:rPr>
          <w:rFonts w:ascii="Arial" w:hAnsi="Arial" w:cs="Arial"/>
          <w:sz w:val="22"/>
          <w:szCs w:val="22"/>
          <w:shd w:val="clear" w:color="auto" w:fill="FFFFFF"/>
        </w:rPr>
        <w:fldChar w:fldCharType="end"/>
      </w:r>
      <w:r w:rsidR="00656728" w:rsidRPr="00DA0452">
        <w:rPr>
          <w:rFonts w:ascii="Arial" w:hAnsi="Arial" w:cs="Arial"/>
          <w:sz w:val="22"/>
          <w:szCs w:val="22"/>
          <w:shd w:val="clear" w:color="auto" w:fill="FFFFFF"/>
        </w:rPr>
        <w:t xml:space="preserve"> GSE10652/10657. Total RNA of young (1 month) and adult (12 to 14 months) </w:t>
      </w:r>
      <w:r w:rsidR="0083025C" w:rsidRPr="00DA0452">
        <w:rPr>
          <w:rFonts w:ascii="Arial" w:hAnsi="Arial" w:cs="Arial"/>
          <w:sz w:val="22"/>
          <w:szCs w:val="22"/>
          <w:shd w:val="clear" w:color="auto" w:fill="FFFFFF"/>
        </w:rPr>
        <w:t>mice, which</w:t>
      </w:r>
      <w:r w:rsidR="00656728" w:rsidRPr="00DA0452">
        <w:rPr>
          <w:rFonts w:ascii="Arial" w:hAnsi="Arial" w:cs="Arial"/>
          <w:sz w:val="22"/>
          <w:szCs w:val="22"/>
          <w:shd w:val="clear" w:color="auto" w:fill="FFFFFF"/>
        </w:rPr>
        <w:t xml:space="preserve"> underwent sham surgery or partial hepatic ischemia for 90 minutes. 90 minutes of ischemia group mice followed by 60 minutes reperfusion were analyzed by Affymetrix microarray. (</w:t>
      </w:r>
      <w:r w:rsidR="00656728" w:rsidRPr="00DA0452">
        <w:rPr>
          <w:rFonts w:ascii="Arial" w:hAnsi="Arial" w:cs="Arial"/>
          <w:b/>
          <w:sz w:val="22"/>
          <w:szCs w:val="22"/>
          <w:shd w:val="clear" w:color="auto" w:fill="FFFFFF"/>
        </w:rPr>
        <w:t>B-1</w:t>
      </w:r>
      <w:r w:rsidR="002D2C59">
        <w:rPr>
          <w:rFonts w:ascii="Arial" w:hAnsi="Arial" w:cs="Arial"/>
          <w:sz w:val="22"/>
          <w:szCs w:val="22"/>
          <w:shd w:val="clear" w:color="auto" w:fill="FFFFFF"/>
        </w:rPr>
        <w:t>)</w:t>
      </w:r>
      <w:r w:rsidR="00656728" w:rsidRPr="00DA0452">
        <w:rPr>
          <w:rFonts w:ascii="Arial" w:hAnsi="Arial" w:cs="Arial"/>
          <w:sz w:val="22"/>
          <w:szCs w:val="22"/>
          <w:shd w:val="clear" w:color="auto" w:fill="FFFFFF"/>
        </w:rPr>
        <w:t xml:space="preserve"> The detail description of group classification and a summary of pyroptosis gene changes (up-/downregulation) in each group. (</w:t>
      </w:r>
      <w:r w:rsidR="00656728" w:rsidRPr="00DA0452">
        <w:rPr>
          <w:rFonts w:ascii="Arial" w:hAnsi="Arial" w:cs="Arial"/>
          <w:b/>
          <w:sz w:val="22"/>
          <w:szCs w:val="22"/>
          <w:shd w:val="clear" w:color="auto" w:fill="FFFFFF"/>
        </w:rPr>
        <w:t>B-2</w:t>
      </w:r>
      <w:r w:rsidR="002D2C59">
        <w:rPr>
          <w:rFonts w:ascii="Arial" w:hAnsi="Arial" w:cs="Arial"/>
          <w:sz w:val="22"/>
          <w:szCs w:val="22"/>
          <w:shd w:val="clear" w:color="auto" w:fill="FFFFFF"/>
        </w:rPr>
        <w:t>)</w:t>
      </w:r>
      <w:r w:rsidR="00656728" w:rsidRPr="00DA0452">
        <w:rPr>
          <w:rFonts w:ascii="Arial" w:hAnsi="Arial" w:cs="Arial"/>
          <w:sz w:val="22"/>
          <w:szCs w:val="22"/>
          <w:shd w:val="clear" w:color="auto" w:fill="FFFFFF"/>
        </w:rPr>
        <w:t xml:space="preserve"> Venn diagram of up</w:t>
      </w:r>
      <w:r w:rsidR="0083025C" w:rsidRPr="00DA0452">
        <w:rPr>
          <w:rFonts w:ascii="Arial" w:hAnsi="Arial" w:cs="Arial"/>
          <w:sz w:val="22"/>
          <w:szCs w:val="22"/>
          <w:shd w:val="clear" w:color="auto" w:fill="FFFFFF"/>
        </w:rPr>
        <w:t xml:space="preserve"> and downregulated</w:t>
      </w:r>
      <w:r w:rsidR="00656728" w:rsidRPr="00DA0452">
        <w:rPr>
          <w:rFonts w:ascii="Arial" w:hAnsi="Arial" w:cs="Arial"/>
          <w:sz w:val="22"/>
          <w:szCs w:val="22"/>
          <w:shd w:val="clear" w:color="auto" w:fill="FFFFFF"/>
        </w:rPr>
        <w:t xml:space="preserve"> genes that are shown in B-1. (</w:t>
      </w:r>
      <w:r w:rsidR="00656728" w:rsidRPr="00DA0452">
        <w:rPr>
          <w:rFonts w:ascii="Arial" w:hAnsi="Arial" w:cs="Arial"/>
          <w:b/>
          <w:sz w:val="22"/>
          <w:szCs w:val="22"/>
          <w:shd w:val="clear" w:color="auto" w:fill="FFFFFF"/>
        </w:rPr>
        <w:t>B-3</w:t>
      </w:r>
      <w:r w:rsidR="002D2C59">
        <w:rPr>
          <w:rFonts w:ascii="Arial" w:hAnsi="Arial" w:cs="Arial"/>
          <w:sz w:val="22"/>
          <w:szCs w:val="22"/>
          <w:shd w:val="clear" w:color="auto" w:fill="FFFFFF"/>
        </w:rPr>
        <w:t>)</w:t>
      </w:r>
      <w:r w:rsidR="00656728" w:rsidRPr="00DA0452">
        <w:rPr>
          <w:rFonts w:ascii="Arial" w:hAnsi="Arial" w:cs="Arial"/>
          <w:sz w:val="22"/>
          <w:szCs w:val="22"/>
          <w:shd w:val="clear" w:color="auto" w:fill="FFFFFF"/>
        </w:rPr>
        <w:t xml:space="preserve"> The details of overlapped genes groups, gene names, and fold changes (Log2FC) o</w:t>
      </w:r>
      <w:r w:rsidR="0083025C" w:rsidRPr="00DA0452">
        <w:rPr>
          <w:rFonts w:ascii="Arial" w:hAnsi="Arial" w:cs="Arial"/>
          <w:sz w:val="22"/>
          <w:szCs w:val="22"/>
          <w:shd w:val="clear" w:color="auto" w:fill="FFFFFF"/>
        </w:rPr>
        <w:t xml:space="preserve">f each gene. To Note: These up and </w:t>
      </w:r>
      <w:r w:rsidR="00656728" w:rsidRPr="00DA0452">
        <w:rPr>
          <w:rFonts w:ascii="Arial" w:hAnsi="Arial" w:cs="Arial"/>
          <w:sz w:val="22"/>
          <w:szCs w:val="22"/>
          <w:shd w:val="clear" w:color="auto" w:fill="FFFFFF"/>
        </w:rPr>
        <w:t>downregulated genes were significant</w:t>
      </w:r>
      <w:r w:rsidR="001F7C30" w:rsidRPr="00DA0452">
        <w:rPr>
          <w:rFonts w:ascii="Arial" w:hAnsi="Arial" w:cs="Arial"/>
          <w:sz w:val="22"/>
          <w:szCs w:val="22"/>
          <w:shd w:val="clear" w:color="auto" w:fill="FFFFFF"/>
        </w:rPr>
        <w:t>ly</w:t>
      </w:r>
      <w:r w:rsidR="00656728" w:rsidRPr="00DA0452">
        <w:rPr>
          <w:rFonts w:ascii="Arial" w:hAnsi="Arial" w:cs="Arial"/>
          <w:sz w:val="22"/>
          <w:szCs w:val="22"/>
          <w:shd w:val="clear" w:color="auto" w:fill="FFFFFF"/>
        </w:rPr>
        <w:t xml:space="preserve"> changed </w:t>
      </w:r>
      <w:r w:rsidR="001F7C30" w:rsidRPr="00DA0452">
        <w:rPr>
          <w:rFonts w:ascii="Arial" w:hAnsi="Arial" w:cs="Arial"/>
          <w:sz w:val="22"/>
          <w:szCs w:val="22"/>
          <w:shd w:val="clear" w:color="auto" w:fill="FFFFFF"/>
        </w:rPr>
        <w:t xml:space="preserve">compared to </w:t>
      </w:r>
      <w:r w:rsidR="00656728" w:rsidRPr="00DA0452">
        <w:rPr>
          <w:rFonts w:ascii="Arial" w:hAnsi="Arial" w:cs="Arial"/>
          <w:sz w:val="22"/>
          <w:szCs w:val="22"/>
          <w:shd w:val="clear" w:color="auto" w:fill="FFFFFF"/>
        </w:rPr>
        <w:t xml:space="preserve">the sham group </w:t>
      </w:r>
      <w:r w:rsidR="00656728" w:rsidRPr="00DA0452">
        <w:rPr>
          <w:rFonts w:ascii="Arial" w:hAnsi="Arial" w:cs="Arial"/>
          <w:color w:val="000000" w:themeColor="text1"/>
          <w:sz w:val="22"/>
          <w:szCs w:val="22"/>
          <w:shd w:val="clear" w:color="auto" w:fill="FFFFFF"/>
        </w:rPr>
        <w:t xml:space="preserve">(P value &lt; 0.05). Non-canonical genes were marked in </w:t>
      </w:r>
      <w:r w:rsidR="00656728" w:rsidRPr="00DA0452">
        <w:rPr>
          <w:rFonts w:ascii="Arial" w:hAnsi="Arial" w:cs="Arial"/>
          <w:color w:val="000000" w:themeColor="text1"/>
          <w:sz w:val="22"/>
          <w:szCs w:val="22"/>
          <w:shd w:val="clear" w:color="auto" w:fill="FFFFFF"/>
        </w:rPr>
        <w:lastRenderedPageBreak/>
        <w:t>gr</w:t>
      </w:r>
      <w:r w:rsidR="00CA7002" w:rsidRPr="00DA0452">
        <w:rPr>
          <w:rFonts w:ascii="Arial" w:hAnsi="Arial" w:cs="Arial"/>
          <w:color w:val="000000" w:themeColor="text1"/>
          <w:sz w:val="22"/>
          <w:szCs w:val="22"/>
          <w:shd w:val="clear" w:color="auto" w:fill="FFFFFF"/>
        </w:rPr>
        <w:t>een. (</w:t>
      </w:r>
      <w:r w:rsidR="00CA7002" w:rsidRPr="002D2C59">
        <w:rPr>
          <w:rFonts w:ascii="Arial" w:hAnsi="Arial" w:cs="Arial"/>
          <w:b/>
          <w:color w:val="000000" w:themeColor="text1"/>
          <w:sz w:val="22"/>
          <w:szCs w:val="22"/>
          <w:shd w:val="clear" w:color="auto" w:fill="FFFFFF"/>
        </w:rPr>
        <w:t>C</w:t>
      </w:r>
      <w:r w:rsidR="002D2C59">
        <w:rPr>
          <w:rFonts w:ascii="Arial" w:hAnsi="Arial" w:cs="Arial"/>
          <w:color w:val="000000" w:themeColor="text1"/>
          <w:sz w:val="22"/>
          <w:szCs w:val="22"/>
          <w:shd w:val="clear" w:color="auto" w:fill="FFFFFF"/>
        </w:rPr>
        <w:t>)</w:t>
      </w:r>
      <w:r w:rsidR="00CA7002" w:rsidRPr="00DA0452">
        <w:rPr>
          <w:rFonts w:ascii="Arial" w:hAnsi="Arial" w:cs="Arial"/>
          <w:color w:val="000000" w:themeColor="text1"/>
          <w:sz w:val="22"/>
          <w:szCs w:val="22"/>
          <w:shd w:val="clear" w:color="auto" w:fill="FFFFFF"/>
        </w:rPr>
        <w:t xml:space="preserve"> We used GENEONTOLOGY to analyze the</w:t>
      </w:r>
      <w:r w:rsidR="00656728" w:rsidRPr="00DA0452">
        <w:rPr>
          <w:rFonts w:ascii="Arial" w:hAnsi="Arial" w:cs="Arial"/>
          <w:color w:val="000000" w:themeColor="text1"/>
          <w:sz w:val="22"/>
          <w:szCs w:val="22"/>
          <w:shd w:val="clear" w:color="auto" w:fill="FFFFFF"/>
        </w:rPr>
        <w:t xml:space="preserve"> four groups </w:t>
      </w:r>
      <w:r w:rsidR="00656728" w:rsidRPr="00DA0452">
        <w:rPr>
          <w:rFonts w:ascii="Arial" w:hAnsi="Arial" w:cs="Arial"/>
          <w:sz w:val="22"/>
          <w:szCs w:val="22"/>
          <w:shd w:val="clear" w:color="auto" w:fill="FFFFFF"/>
        </w:rPr>
        <w:t xml:space="preserve">of genes in B-1 and found top five-fold enrichment pathways that are related to each group entities. * The gene list of each group </w:t>
      </w:r>
      <w:proofErr w:type="gramStart"/>
      <w:r w:rsidR="00CA7002" w:rsidRPr="00DA0452">
        <w:rPr>
          <w:rFonts w:ascii="Arial" w:hAnsi="Arial" w:cs="Arial"/>
          <w:sz w:val="22"/>
          <w:szCs w:val="22"/>
          <w:shd w:val="clear" w:color="auto" w:fill="FFFFFF"/>
        </w:rPr>
        <w:t>were</w:t>
      </w:r>
      <w:proofErr w:type="gramEnd"/>
      <w:r w:rsidR="00CA7002" w:rsidRPr="00DA0452">
        <w:rPr>
          <w:rFonts w:ascii="Arial" w:hAnsi="Arial" w:cs="Arial"/>
          <w:sz w:val="22"/>
          <w:szCs w:val="22"/>
          <w:shd w:val="clear" w:color="auto" w:fill="FFFFFF"/>
        </w:rPr>
        <w:t xml:space="preserve"> listed</w:t>
      </w:r>
      <w:r w:rsidR="00656728" w:rsidRPr="00DA0452">
        <w:rPr>
          <w:rFonts w:ascii="Arial" w:hAnsi="Arial" w:cs="Arial"/>
          <w:sz w:val="22"/>
          <w:szCs w:val="22"/>
          <w:shd w:val="clear" w:color="auto" w:fill="FFFFFF"/>
        </w:rPr>
        <w:t xml:space="preserve"> in supplemental table 1 to 4. (</w:t>
      </w:r>
      <w:r w:rsidR="00656728" w:rsidRPr="00DA0452">
        <w:rPr>
          <w:rFonts w:ascii="Arial" w:hAnsi="Arial" w:cs="Arial"/>
          <w:b/>
          <w:sz w:val="22"/>
          <w:szCs w:val="22"/>
          <w:shd w:val="clear" w:color="auto" w:fill="FFFFFF"/>
        </w:rPr>
        <w:t>D</w:t>
      </w:r>
      <w:r w:rsidR="002D2C59">
        <w:rPr>
          <w:rFonts w:ascii="Arial" w:hAnsi="Arial" w:cs="Arial"/>
          <w:sz w:val="22"/>
          <w:szCs w:val="22"/>
          <w:shd w:val="clear" w:color="auto" w:fill="FFFFFF"/>
        </w:rPr>
        <w:t>)</w:t>
      </w:r>
      <w:r w:rsidR="00656728" w:rsidRPr="00DA0452">
        <w:rPr>
          <w:rFonts w:ascii="Arial" w:hAnsi="Arial" w:cs="Arial"/>
          <w:sz w:val="22"/>
          <w:szCs w:val="22"/>
          <w:shd w:val="clear" w:color="auto" w:fill="FFFFFF"/>
        </w:rPr>
        <w:t xml:space="preserve"> The Venn diagram of </w:t>
      </w:r>
      <w:r w:rsidR="00CA7002" w:rsidRPr="00DA0452">
        <w:rPr>
          <w:rFonts w:ascii="Arial" w:hAnsi="Arial" w:cs="Arial"/>
          <w:sz w:val="22"/>
          <w:szCs w:val="22"/>
          <w:shd w:val="clear" w:color="auto" w:fill="FFFFFF"/>
        </w:rPr>
        <w:t xml:space="preserve">the </w:t>
      </w:r>
      <w:r w:rsidR="00656728" w:rsidRPr="00DA0452">
        <w:rPr>
          <w:rFonts w:ascii="Arial" w:hAnsi="Arial" w:cs="Arial"/>
          <w:sz w:val="22"/>
          <w:szCs w:val="22"/>
          <w:shd w:val="clear" w:color="auto" w:fill="FFFFFF"/>
        </w:rPr>
        <w:t>four groups pathways. (</w:t>
      </w:r>
      <w:r w:rsidR="00656728" w:rsidRPr="00DA0452">
        <w:rPr>
          <w:rFonts w:ascii="Arial" w:hAnsi="Arial" w:cs="Arial"/>
          <w:b/>
          <w:sz w:val="22"/>
          <w:szCs w:val="22"/>
          <w:shd w:val="clear" w:color="auto" w:fill="FFFFFF"/>
        </w:rPr>
        <w:t>E</w:t>
      </w:r>
      <w:r w:rsidR="002D2C59">
        <w:rPr>
          <w:rFonts w:ascii="Arial" w:hAnsi="Arial" w:cs="Arial"/>
          <w:sz w:val="22"/>
          <w:szCs w:val="22"/>
          <w:shd w:val="clear" w:color="auto" w:fill="FFFFFF"/>
        </w:rPr>
        <w:t>)</w:t>
      </w:r>
      <w:r w:rsidR="00656728" w:rsidRPr="00DA0452">
        <w:rPr>
          <w:rFonts w:ascii="Arial" w:hAnsi="Arial" w:cs="Arial"/>
          <w:sz w:val="22"/>
          <w:szCs w:val="22"/>
          <w:shd w:val="clear" w:color="auto" w:fill="FFFFFF"/>
        </w:rPr>
        <w:t xml:space="preserve"> The overlapped Pathway among </w:t>
      </w:r>
      <w:r w:rsidR="00CA7002" w:rsidRPr="00DA0452">
        <w:rPr>
          <w:rFonts w:ascii="Arial" w:hAnsi="Arial" w:cs="Arial"/>
          <w:sz w:val="22"/>
          <w:szCs w:val="22"/>
          <w:shd w:val="clear" w:color="auto" w:fill="FFFFFF"/>
        </w:rPr>
        <w:t xml:space="preserve">the </w:t>
      </w:r>
      <w:r w:rsidR="00656728" w:rsidRPr="00DA0452">
        <w:rPr>
          <w:rFonts w:ascii="Arial" w:hAnsi="Arial" w:cs="Arial"/>
          <w:sz w:val="22"/>
          <w:szCs w:val="22"/>
          <w:shd w:val="clear" w:color="auto" w:fill="FFFFFF"/>
        </w:rPr>
        <w:t>four groups. The pathway of hydrogen peroxide biosynthetic process was hold in three groups except in Set C.</w:t>
      </w:r>
    </w:p>
    <w:p w14:paraId="1DF8D659" w14:textId="5C58CBFC" w:rsidR="00B14CCF" w:rsidRPr="00DA0452" w:rsidRDefault="00D93277" w:rsidP="007E42C5">
      <w:pPr>
        <w:pStyle w:val="MDPI22heading2"/>
        <w:spacing w:line="360" w:lineRule="auto"/>
        <w:rPr>
          <w:rFonts w:ascii="Arial" w:hAnsi="Arial" w:cs="Arial"/>
          <w:sz w:val="22"/>
        </w:rPr>
      </w:pPr>
      <w:r w:rsidRPr="00DA0452">
        <w:rPr>
          <w:rFonts w:ascii="Arial" w:hAnsi="Arial" w:cs="Arial"/>
          <w:sz w:val="22"/>
          <w:shd w:val="clear" w:color="auto" w:fill="FFFFFF"/>
        </w:rPr>
        <w:t xml:space="preserve">2.2. </w:t>
      </w:r>
      <w:r w:rsidR="00B14CCF" w:rsidRPr="00DA0452">
        <w:rPr>
          <w:rFonts w:ascii="Arial" w:hAnsi="Arial" w:cs="Arial"/>
          <w:sz w:val="22"/>
          <w:shd w:val="clear" w:color="auto" w:fill="FFFFFF"/>
        </w:rPr>
        <w:t>Ischemic pre (IPC)- and post-conditioning (IPO) induce upregulation of canonical and non-canonical inflammasome regulators, more than liver IRI</w:t>
      </w:r>
      <w:r w:rsidR="00B14CCF" w:rsidRPr="00DA0452">
        <w:rPr>
          <w:rFonts w:ascii="Arial" w:hAnsi="Arial" w:cs="Arial"/>
          <w:sz w:val="22"/>
        </w:rPr>
        <w:t>.</w:t>
      </w:r>
      <w:r w:rsidR="00BA0BBC" w:rsidRPr="00DA0452">
        <w:rPr>
          <w:rFonts w:ascii="Arial" w:hAnsi="Arial" w:cs="Arial"/>
          <w:sz w:val="22"/>
        </w:rPr>
        <w:t xml:space="preserve"> </w:t>
      </w:r>
    </w:p>
    <w:p w14:paraId="6E43E3D4" w14:textId="631C1F75" w:rsidR="00B14CCF" w:rsidRPr="00DA0452" w:rsidRDefault="001F7C30" w:rsidP="00345698">
      <w:pPr>
        <w:pStyle w:val="MDPI31text"/>
        <w:spacing w:after="240" w:line="360" w:lineRule="auto"/>
        <w:rPr>
          <w:rFonts w:ascii="Arial" w:hAnsi="Arial" w:cs="Arial"/>
          <w:sz w:val="22"/>
          <w:shd w:val="clear" w:color="auto" w:fill="FFFFFF"/>
        </w:rPr>
      </w:pPr>
      <w:r w:rsidRPr="00DA0452">
        <w:rPr>
          <w:rFonts w:ascii="Arial" w:hAnsi="Arial" w:cs="Arial"/>
          <w:color w:val="000000" w:themeColor="text1"/>
          <w:sz w:val="22"/>
          <w:shd w:val="clear" w:color="auto" w:fill="FFFFFF"/>
        </w:rPr>
        <w:t>IPC,</w:t>
      </w:r>
      <w:r w:rsidR="00B14CCF" w:rsidRPr="00DA0452">
        <w:rPr>
          <w:rFonts w:ascii="Arial" w:hAnsi="Arial" w:cs="Arial"/>
          <w:color w:val="000000" w:themeColor="text1"/>
          <w:sz w:val="22"/>
          <w:shd w:val="clear" w:color="auto" w:fill="FFFFFF"/>
        </w:rPr>
        <w:t xml:space="preserve"> IPO,</w:t>
      </w:r>
      <w:r w:rsidR="00CA34F7" w:rsidRPr="00DA0452">
        <w:rPr>
          <w:rFonts w:ascii="Arial" w:hAnsi="Arial" w:cs="Arial"/>
          <w:color w:val="000000" w:themeColor="text1"/>
          <w:sz w:val="22"/>
          <w:shd w:val="clear" w:color="auto" w:fill="FFFFFF"/>
        </w:rPr>
        <w:t xml:space="preserve"> </w:t>
      </w:r>
      <w:r w:rsidR="00B14CCF" w:rsidRPr="00DA0452">
        <w:rPr>
          <w:rFonts w:ascii="Arial" w:hAnsi="Arial" w:cs="Arial"/>
          <w:color w:val="000000" w:themeColor="text1"/>
          <w:sz w:val="22"/>
          <w:shd w:val="clear" w:color="auto" w:fill="FFFFFF"/>
        </w:rPr>
        <w:t>and IPC+IPO had pronounced effects on the expression levels of a large number of genes during early reperfusion</w:t>
      </w:r>
      <w:r w:rsidR="00B14CCF" w:rsidRPr="00DA0452">
        <w:rPr>
          <w:rFonts w:ascii="Arial" w:hAnsi="Arial" w:cs="Arial"/>
          <w:color w:val="000000" w:themeColor="text1"/>
          <w:sz w:val="22"/>
          <w:shd w:val="clear" w:color="auto" w:fill="FFFFFF"/>
        </w:rPr>
        <w:fldChar w:fldCharType="begin">
          <w:fldData xml:space="preserve">PEVuZE5vdGU+PENpdGU+PEF1dGhvcj5LbnVkc2VuPC9BdXRob3I+PFllYXI+MjAxMjwvWWVhcj48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</w:fldData>
        </w:fldChar>
      </w:r>
      <w:r w:rsidR="00E97555" w:rsidRPr="00DA0452">
        <w:rPr>
          <w:rFonts w:ascii="Arial" w:hAnsi="Arial" w:cs="Arial"/>
          <w:color w:val="000000" w:themeColor="text1"/>
          <w:sz w:val="22"/>
          <w:shd w:val="clear" w:color="auto" w:fill="FFFFFF"/>
        </w:rPr>
        <w:instrText xml:space="preserve"> ADDIN EN.CITE </w:instrText>
      </w:r>
      <w:r w:rsidR="00E97555" w:rsidRPr="00DA0452">
        <w:rPr>
          <w:rFonts w:ascii="Arial" w:hAnsi="Arial" w:cs="Arial"/>
          <w:color w:val="000000" w:themeColor="text1"/>
          <w:sz w:val="22"/>
          <w:shd w:val="clear" w:color="auto" w:fill="FFFFFF"/>
        </w:rPr>
        <w:fldChar w:fldCharType="begin">
          <w:fldData xml:space="preserve">PEVuZE5vdGU+PENpdGU+PEF1dGhvcj5LbnVkc2VuPC9BdXRob3I+PFllYXI+MjAxMjwvWWVhcj48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</w:fldData>
        </w:fldChar>
      </w:r>
      <w:r w:rsidR="00E97555" w:rsidRPr="00DA0452">
        <w:rPr>
          <w:rFonts w:ascii="Arial" w:hAnsi="Arial" w:cs="Arial"/>
          <w:color w:val="000000" w:themeColor="text1"/>
          <w:sz w:val="22"/>
          <w:shd w:val="clear" w:color="auto" w:fill="FFFFFF"/>
        </w:rPr>
        <w:instrText xml:space="preserve"> ADDIN EN.CITE.DATA </w:instrText>
      </w:r>
      <w:r w:rsidR="00E97555" w:rsidRPr="00DA0452">
        <w:rPr>
          <w:rFonts w:ascii="Arial" w:hAnsi="Arial" w:cs="Arial"/>
          <w:color w:val="000000" w:themeColor="text1"/>
          <w:sz w:val="22"/>
          <w:shd w:val="clear" w:color="auto" w:fill="FFFFFF"/>
        </w:rPr>
      </w:r>
      <w:r w:rsidR="00E97555" w:rsidRPr="00DA0452">
        <w:rPr>
          <w:rFonts w:ascii="Arial" w:hAnsi="Arial" w:cs="Arial"/>
          <w:color w:val="000000" w:themeColor="text1"/>
          <w:sz w:val="22"/>
          <w:shd w:val="clear" w:color="auto" w:fill="FFFFFF"/>
        </w:rPr>
        <w:fldChar w:fldCharType="end"/>
      </w:r>
      <w:r w:rsidR="00B14CCF" w:rsidRPr="00DA0452">
        <w:rPr>
          <w:rFonts w:ascii="Arial" w:hAnsi="Arial" w:cs="Arial"/>
          <w:color w:val="000000" w:themeColor="text1"/>
          <w:sz w:val="22"/>
          <w:shd w:val="clear" w:color="auto" w:fill="FFFFFF"/>
        </w:rPr>
      </w:r>
      <w:r w:rsidR="00B14CCF" w:rsidRPr="00DA0452">
        <w:rPr>
          <w:rFonts w:ascii="Arial" w:hAnsi="Arial" w:cs="Arial"/>
          <w:color w:val="000000" w:themeColor="text1"/>
          <w:sz w:val="22"/>
          <w:shd w:val="clear" w:color="auto" w:fill="FFFFFF"/>
        </w:rPr>
        <w:fldChar w:fldCharType="separate"/>
      </w:r>
      <w:r w:rsidR="00E97555" w:rsidRPr="00DA0452">
        <w:rPr>
          <w:rFonts w:ascii="Arial" w:hAnsi="Arial" w:cs="Arial"/>
          <w:noProof/>
          <w:color w:val="000000" w:themeColor="text1"/>
          <w:sz w:val="22"/>
          <w:shd w:val="clear" w:color="auto" w:fill="FFFFFF"/>
          <w:vertAlign w:val="superscript"/>
        </w:rPr>
        <w:t>55</w:t>
      </w:r>
      <w:r w:rsidR="00B14CCF" w:rsidRPr="00DA0452">
        <w:rPr>
          <w:rFonts w:ascii="Arial" w:hAnsi="Arial" w:cs="Arial"/>
          <w:color w:val="000000" w:themeColor="text1"/>
          <w:sz w:val="22"/>
          <w:shd w:val="clear" w:color="auto" w:fill="FFFFFF"/>
        </w:rPr>
        <w:fldChar w:fldCharType="end"/>
      </w:r>
      <w:r w:rsidR="00B14CCF" w:rsidRPr="00DA0452">
        <w:rPr>
          <w:rFonts w:ascii="Arial" w:hAnsi="Arial" w:cs="Arial"/>
          <w:color w:val="000000" w:themeColor="text1"/>
          <w:sz w:val="22"/>
          <w:shd w:val="clear" w:color="auto" w:fill="FFFFFF"/>
        </w:rPr>
        <w:t>. W</w:t>
      </w:r>
      <w:r w:rsidR="00B14CCF" w:rsidRPr="00DA0452">
        <w:rPr>
          <w:rFonts w:ascii="Arial" w:eastAsia="CharisSIL" w:hAnsi="Arial" w:cs="Arial"/>
          <w:color w:val="000000" w:themeColor="text1"/>
          <w:sz w:val="22"/>
        </w:rPr>
        <w:t xml:space="preserve">e hypothesized that </w:t>
      </w:r>
      <w:r w:rsidR="00B14CCF" w:rsidRPr="00DA0452">
        <w:rPr>
          <w:rFonts w:ascii="Arial" w:hAnsi="Arial" w:cs="Arial"/>
          <w:color w:val="000000" w:themeColor="text1"/>
          <w:sz w:val="22"/>
          <w:shd w:val="clear" w:color="auto" w:fill="FFFFFF"/>
        </w:rPr>
        <w:t xml:space="preserve">IPC </w:t>
      </w:r>
      <w:r w:rsidR="00B14CCF" w:rsidRPr="00DA0452">
        <w:rPr>
          <w:rFonts w:ascii="Arial" w:eastAsia="CharisSIL" w:hAnsi="Arial" w:cs="Arial"/>
          <w:color w:val="000000" w:themeColor="text1"/>
          <w:sz w:val="22"/>
        </w:rPr>
        <w:t xml:space="preserve">and </w:t>
      </w:r>
      <w:r w:rsidR="006826D7" w:rsidRPr="00DA0452">
        <w:rPr>
          <w:rFonts w:ascii="Arial" w:hAnsi="Arial" w:cs="Arial"/>
          <w:color w:val="000000" w:themeColor="text1"/>
          <w:sz w:val="22"/>
          <w:shd w:val="clear" w:color="auto" w:fill="FFFFFF"/>
        </w:rPr>
        <w:t>IPO</w:t>
      </w:r>
      <w:r w:rsidR="00CA34F7" w:rsidRPr="00DA0452">
        <w:rPr>
          <w:rFonts w:ascii="Arial" w:hAnsi="Arial" w:cs="Arial"/>
          <w:color w:val="000000" w:themeColor="text1"/>
          <w:sz w:val="22"/>
          <w:shd w:val="clear" w:color="auto" w:fill="FFFFFF"/>
        </w:rPr>
        <w:t xml:space="preserve"> </w:t>
      </w:r>
      <w:r w:rsidR="00B14CCF" w:rsidRPr="00DA0452">
        <w:rPr>
          <w:rFonts w:ascii="Arial" w:hAnsi="Arial" w:cs="Arial"/>
          <w:color w:val="000000" w:themeColor="text1"/>
          <w:sz w:val="22"/>
          <w:shd w:val="clear" w:color="auto" w:fill="FFFFFF"/>
        </w:rPr>
        <w:t>(</w:t>
      </w:r>
      <w:r w:rsidR="00B14CCF" w:rsidRPr="00DA0452">
        <w:rPr>
          <w:rFonts w:ascii="Arial" w:hAnsi="Arial" w:cs="Arial"/>
          <w:b/>
          <w:bCs/>
          <w:color w:val="000000" w:themeColor="text1"/>
          <w:sz w:val="22"/>
          <w:shd w:val="clear" w:color="auto" w:fill="FFFFFF"/>
        </w:rPr>
        <w:t xml:space="preserve">Figure </w:t>
      </w:r>
      <w:r w:rsidR="00B14CCF" w:rsidRPr="00DA0452">
        <w:rPr>
          <w:rFonts w:ascii="Arial" w:hAnsi="Arial" w:cs="Arial"/>
          <w:b/>
          <w:bCs/>
          <w:sz w:val="22"/>
          <w:shd w:val="clear" w:color="auto" w:fill="FFFFFF"/>
        </w:rPr>
        <w:t>3A</w:t>
      </w:r>
      <w:r w:rsidR="00B14CCF" w:rsidRPr="00DA0452">
        <w:rPr>
          <w:rFonts w:ascii="Arial" w:hAnsi="Arial" w:cs="Arial"/>
          <w:sz w:val="22"/>
          <w:shd w:val="clear" w:color="auto" w:fill="FFFFFF"/>
        </w:rPr>
        <w:t xml:space="preserve">) </w:t>
      </w:r>
      <w:r w:rsidR="00B14CCF" w:rsidRPr="00DA0452">
        <w:rPr>
          <w:rFonts w:ascii="Arial" w:eastAsia="CharisSIL" w:hAnsi="Arial" w:cs="Arial"/>
          <w:sz w:val="22"/>
        </w:rPr>
        <w:t>have pronounced effects in upregulating inflammasome regulators.</w:t>
      </w:r>
      <w:r w:rsidR="00B14CCF" w:rsidRPr="00DA0452">
        <w:rPr>
          <w:rFonts w:ascii="Arial" w:hAnsi="Arial" w:cs="Arial"/>
          <w:sz w:val="22"/>
          <w:shd w:val="clear" w:color="auto" w:fill="FFFFFF"/>
        </w:rPr>
        <w:t xml:space="preserve"> To test this, </w:t>
      </w:r>
      <w:r w:rsidR="00F93C54" w:rsidRPr="00DA0452">
        <w:rPr>
          <w:rFonts w:ascii="Arial" w:hAnsi="Arial" w:cs="Arial"/>
          <w:sz w:val="22"/>
          <w:shd w:val="clear" w:color="auto" w:fill="FFFFFF"/>
        </w:rPr>
        <w:t xml:space="preserve">we examined another dataset to analyze the expression </w:t>
      </w:r>
      <w:r w:rsidR="00985784" w:rsidRPr="00DA0452">
        <w:rPr>
          <w:rFonts w:ascii="Arial" w:hAnsi="Arial" w:cs="Arial"/>
          <w:sz w:val="22"/>
          <w:shd w:val="clear" w:color="auto" w:fill="FFFFFF"/>
        </w:rPr>
        <w:t xml:space="preserve">of 96 canonical and </w:t>
      </w:r>
      <w:r w:rsidR="00B14CCF" w:rsidRPr="00DA0452">
        <w:rPr>
          <w:rFonts w:ascii="Arial" w:hAnsi="Arial" w:cs="Arial"/>
          <w:sz w:val="22"/>
          <w:shd w:val="clear" w:color="auto" w:fill="FFFFFF"/>
        </w:rPr>
        <w:t>non-canonical inflammasome pathway regulators. We showed that</w:t>
      </w:r>
      <w:r w:rsidR="00985784" w:rsidRPr="00DA0452">
        <w:rPr>
          <w:rFonts w:ascii="Arial" w:hAnsi="Arial" w:cs="Arial"/>
          <w:sz w:val="22"/>
          <w:shd w:val="clear" w:color="auto" w:fill="FFFFFF"/>
        </w:rPr>
        <w:t xml:space="preserve"> l</w:t>
      </w:r>
      <w:r w:rsidR="00B14CCF" w:rsidRPr="00DA0452">
        <w:rPr>
          <w:rFonts w:ascii="Arial" w:hAnsi="Arial" w:cs="Arial"/>
          <w:sz w:val="22"/>
          <w:shd w:val="clear" w:color="auto" w:fill="FFFFFF"/>
        </w:rPr>
        <w:t>iver ischemia (30 minutes)/reperfusion (30 minutes)</w:t>
      </w:r>
      <w:r w:rsidR="00B14CCF" w:rsidRPr="00DA0452">
        <w:rPr>
          <w:rFonts w:ascii="Arial" w:eastAsia="CharisSIL" w:hAnsi="Arial" w:cs="Arial"/>
          <w:sz w:val="22"/>
        </w:rPr>
        <w:t xml:space="preserve"> </w:t>
      </w:r>
      <w:r w:rsidR="00985784" w:rsidRPr="00DA0452">
        <w:rPr>
          <w:rFonts w:ascii="Arial" w:eastAsia="CharisSIL" w:hAnsi="Arial" w:cs="Arial"/>
          <w:sz w:val="22"/>
        </w:rPr>
        <w:t>upregulated</w:t>
      </w:r>
      <w:r w:rsidR="00B14CCF" w:rsidRPr="00DA0452">
        <w:rPr>
          <w:rFonts w:ascii="Arial" w:eastAsia="CharisSIL" w:hAnsi="Arial" w:cs="Arial"/>
          <w:sz w:val="22"/>
        </w:rPr>
        <w:t xml:space="preserve"> two gene</w:t>
      </w:r>
      <w:r w:rsidR="00985784" w:rsidRPr="00DA0452">
        <w:rPr>
          <w:rFonts w:ascii="Arial" w:eastAsia="CharisSIL" w:hAnsi="Arial" w:cs="Arial"/>
          <w:sz w:val="22"/>
        </w:rPr>
        <w:t xml:space="preserve">s and downregulated </w:t>
      </w:r>
      <w:r w:rsidR="00B14CCF" w:rsidRPr="00DA0452">
        <w:rPr>
          <w:rFonts w:ascii="Arial" w:eastAsia="CharisSIL" w:hAnsi="Arial" w:cs="Arial"/>
          <w:sz w:val="22"/>
        </w:rPr>
        <w:t>four gene</w:t>
      </w:r>
      <w:r w:rsidR="00985784" w:rsidRPr="00DA0452">
        <w:rPr>
          <w:rFonts w:ascii="Arial" w:eastAsia="CharisSIL" w:hAnsi="Arial" w:cs="Arial"/>
          <w:sz w:val="22"/>
        </w:rPr>
        <w:t xml:space="preserve">s. </w:t>
      </w:r>
      <w:r w:rsidR="00B14CCF" w:rsidRPr="00DA0452">
        <w:rPr>
          <w:rFonts w:ascii="Arial" w:eastAsia="CharisSIL" w:hAnsi="Arial" w:cs="Arial"/>
          <w:sz w:val="22"/>
        </w:rPr>
        <w:t xml:space="preserve">IPC </w:t>
      </w:r>
      <w:r w:rsidR="00985784" w:rsidRPr="00DA0452">
        <w:rPr>
          <w:rFonts w:ascii="Arial" w:eastAsia="CharisSIL" w:hAnsi="Arial" w:cs="Arial"/>
          <w:sz w:val="22"/>
        </w:rPr>
        <w:t>upregulated</w:t>
      </w:r>
      <w:r w:rsidR="00B14CCF" w:rsidRPr="00DA0452">
        <w:rPr>
          <w:rFonts w:ascii="Arial" w:eastAsia="CharisSIL" w:hAnsi="Arial" w:cs="Arial"/>
          <w:sz w:val="22"/>
        </w:rPr>
        <w:t xml:space="preserve"> 16 gene</w:t>
      </w:r>
      <w:r w:rsidR="00985784" w:rsidRPr="00DA0452">
        <w:rPr>
          <w:rFonts w:ascii="Arial" w:eastAsia="CharisSIL" w:hAnsi="Arial" w:cs="Arial"/>
          <w:sz w:val="22"/>
        </w:rPr>
        <w:t xml:space="preserve">s downregulated </w:t>
      </w:r>
      <w:r w:rsidR="00B14CCF" w:rsidRPr="00DA0452">
        <w:rPr>
          <w:rFonts w:ascii="Arial" w:eastAsia="CharisSIL" w:hAnsi="Arial" w:cs="Arial"/>
          <w:sz w:val="22"/>
        </w:rPr>
        <w:t xml:space="preserve">two </w:t>
      </w:r>
      <w:r w:rsidR="00B0398B" w:rsidRPr="00DA0452">
        <w:rPr>
          <w:rFonts w:ascii="Arial" w:eastAsia="CharisSIL" w:hAnsi="Arial" w:cs="Arial"/>
          <w:sz w:val="22"/>
        </w:rPr>
        <w:t>genes, IPO upregulated 32 genes,</w:t>
      </w:r>
      <w:r w:rsidR="00B14CCF" w:rsidRPr="00DA0452">
        <w:rPr>
          <w:rFonts w:ascii="Arial" w:eastAsia="CharisSIL" w:hAnsi="Arial" w:cs="Arial"/>
          <w:sz w:val="22"/>
        </w:rPr>
        <w:t xml:space="preserve"> </w:t>
      </w:r>
      <w:r w:rsidR="00985784" w:rsidRPr="00DA0452">
        <w:rPr>
          <w:rFonts w:ascii="Arial" w:eastAsia="CharisSIL" w:hAnsi="Arial" w:cs="Arial"/>
          <w:sz w:val="22"/>
        </w:rPr>
        <w:t>and downregulated</w:t>
      </w:r>
      <w:r w:rsidR="00B14CCF" w:rsidRPr="00DA0452">
        <w:rPr>
          <w:rFonts w:ascii="Arial" w:eastAsia="CharisSIL" w:hAnsi="Arial" w:cs="Arial"/>
          <w:sz w:val="22"/>
        </w:rPr>
        <w:t xml:space="preserve"> seven gene</w:t>
      </w:r>
      <w:r w:rsidR="00985784" w:rsidRPr="00DA0452">
        <w:rPr>
          <w:rFonts w:ascii="Arial" w:eastAsia="CharisSIL" w:hAnsi="Arial" w:cs="Arial"/>
          <w:sz w:val="22"/>
        </w:rPr>
        <w:t>s. However,</w:t>
      </w:r>
      <w:r w:rsidR="00B14CCF" w:rsidRPr="00DA0452">
        <w:rPr>
          <w:rFonts w:ascii="Arial" w:eastAsia="CharisSIL" w:hAnsi="Arial" w:cs="Arial"/>
          <w:sz w:val="22"/>
        </w:rPr>
        <w:t xml:space="preserve"> IPC+IPO </w:t>
      </w:r>
      <w:r w:rsidR="00985784" w:rsidRPr="00DA0452">
        <w:rPr>
          <w:rFonts w:ascii="Arial" w:eastAsia="CharisSIL" w:hAnsi="Arial" w:cs="Arial"/>
          <w:sz w:val="22"/>
        </w:rPr>
        <w:t>upregulated</w:t>
      </w:r>
      <w:r w:rsidR="00B14CCF" w:rsidRPr="00DA0452">
        <w:rPr>
          <w:rFonts w:ascii="Arial" w:eastAsia="CharisSIL" w:hAnsi="Arial" w:cs="Arial"/>
          <w:sz w:val="22"/>
        </w:rPr>
        <w:t xml:space="preserve"> 13 gene</w:t>
      </w:r>
      <w:r w:rsidR="00985784" w:rsidRPr="00DA0452">
        <w:rPr>
          <w:rFonts w:ascii="Arial" w:eastAsia="CharisSIL" w:hAnsi="Arial" w:cs="Arial"/>
          <w:sz w:val="22"/>
        </w:rPr>
        <w:t>s</w:t>
      </w:r>
      <w:r w:rsidR="00B14CCF" w:rsidRPr="00DA0452">
        <w:rPr>
          <w:rFonts w:ascii="Arial" w:eastAsia="CharisSIL" w:hAnsi="Arial" w:cs="Arial"/>
          <w:sz w:val="22"/>
        </w:rPr>
        <w:t xml:space="preserve"> </w:t>
      </w:r>
      <w:r w:rsidR="00985784" w:rsidRPr="00DA0452">
        <w:rPr>
          <w:rFonts w:ascii="Arial" w:eastAsia="CharisSIL" w:hAnsi="Arial" w:cs="Arial"/>
          <w:sz w:val="22"/>
        </w:rPr>
        <w:t>and downregulated</w:t>
      </w:r>
      <w:r w:rsidR="00B14CCF" w:rsidRPr="00DA0452">
        <w:rPr>
          <w:rFonts w:ascii="Arial" w:eastAsia="CharisSIL" w:hAnsi="Arial" w:cs="Arial"/>
          <w:sz w:val="22"/>
        </w:rPr>
        <w:t xml:space="preserve"> one </w:t>
      </w:r>
      <w:r w:rsidR="00985784" w:rsidRPr="00DA0452">
        <w:rPr>
          <w:rFonts w:ascii="Arial" w:hAnsi="Arial" w:cs="Arial"/>
          <w:b/>
          <w:bCs/>
          <w:sz w:val="22"/>
          <w:shd w:val="clear" w:color="auto" w:fill="FFFFFF"/>
        </w:rPr>
        <w:t>(Figure 3B-1)</w:t>
      </w:r>
      <w:r w:rsidR="00B14CCF" w:rsidRPr="00DA0452">
        <w:rPr>
          <w:rFonts w:ascii="Arial" w:eastAsia="CharisSIL" w:hAnsi="Arial" w:cs="Arial"/>
          <w:sz w:val="22"/>
        </w:rPr>
        <w:t xml:space="preserve">. These </w:t>
      </w:r>
      <w:r w:rsidR="001857E3" w:rsidRPr="00DA0452">
        <w:rPr>
          <w:rFonts w:ascii="Arial" w:eastAsia="CharisSIL" w:hAnsi="Arial" w:cs="Arial"/>
          <w:sz w:val="22"/>
        </w:rPr>
        <w:t xml:space="preserve">results have demonstrated that the </w:t>
      </w:r>
      <w:r w:rsidR="00B14CCF" w:rsidRPr="00DA0452">
        <w:rPr>
          <w:rFonts w:ascii="Arial" w:eastAsia="CharisSIL" w:hAnsi="Arial" w:cs="Arial"/>
          <w:sz w:val="22"/>
        </w:rPr>
        <w:t xml:space="preserve">IPC and IPO </w:t>
      </w:r>
      <w:r w:rsidR="001857E3" w:rsidRPr="00DA0452">
        <w:rPr>
          <w:rFonts w:ascii="Arial" w:eastAsia="CharisSIL" w:hAnsi="Arial" w:cs="Arial"/>
          <w:sz w:val="22"/>
        </w:rPr>
        <w:t xml:space="preserve">significantly </w:t>
      </w:r>
      <w:r w:rsidR="00B14CCF" w:rsidRPr="00DA0452">
        <w:rPr>
          <w:rFonts w:ascii="Arial" w:eastAsia="CharisSIL" w:hAnsi="Arial" w:cs="Arial"/>
          <w:sz w:val="22"/>
        </w:rPr>
        <w:t>increased more g</w:t>
      </w:r>
      <w:r w:rsidR="001857E3" w:rsidRPr="00DA0452">
        <w:rPr>
          <w:rFonts w:ascii="Arial" w:eastAsia="CharisSIL" w:hAnsi="Arial" w:cs="Arial"/>
          <w:sz w:val="22"/>
        </w:rPr>
        <w:t xml:space="preserve">ene upregulation than IRI alone and </w:t>
      </w:r>
      <w:r w:rsidR="00B14CCF" w:rsidRPr="00DA0452">
        <w:rPr>
          <w:rFonts w:ascii="Arial" w:eastAsia="CharisSIL" w:hAnsi="Arial" w:cs="Arial"/>
          <w:sz w:val="22"/>
        </w:rPr>
        <w:t xml:space="preserve">IPC+IPO resulted in less gene upregulation than that of IPC and IPO </w:t>
      </w:r>
      <w:r w:rsidR="001857E3" w:rsidRPr="00DA0452">
        <w:rPr>
          <w:rFonts w:ascii="Arial" w:eastAsia="CharisSIL" w:hAnsi="Arial" w:cs="Arial"/>
          <w:sz w:val="22"/>
        </w:rPr>
        <w:t xml:space="preserve">alone but more than that of IRI. </w:t>
      </w:r>
      <w:r w:rsidR="00B0398B" w:rsidRPr="00DA0452">
        <w:rPr>
          <w:rFonts w:ascii="Arial" w:eastAsia="CharisSIL" w:hAnsi="Arial" w:cs="Arial"/>
          <w:sz w:val="22"/>
        </w:rPr>
        <w:t>In addition</w:t>
      </w:r>
      <w:r w:rsidR="001857E3" w:rsidRPr="00DA0452">
        <w:rPr>
          <w:rFonts w:ascii="Arial" w:eastAsia="CharisSIL" w:hAnsi="Arial" w:cs="Arial"/>
          <w:sz w:val="22"/>
        </w:rPr>
        <w:t>, we showed that</w:t>
      </w:r>
      <w:r w:rsidR="00B14CCF" w:rsidRPr="00DA0452">
        <w:rPr>
          <w:rFonts w:ascii="Arial" w:eastAsia="CharisSIL" w:hAnsi="Arial" w:cs="Arial"/>
          <w:sz w:val="22"/>
        </w:rPr>
        <w:t xml:space="preserve"> IPO induced the strongest responses in upregulating inflammasome regulators among the four groups. These results suggest that two groups IPC and IPO</w:t>
      </w:r>
      <w:r w:rsidR="001857E3" w:rsidRPr="00DA0452">
        <w:rPr>
          <w:rFonts w:ascii="Arial" w:eastAsia="CharisSIL" w:hAnsi="Arial" w:cs="Arial"/>
          <w:sz w:val="22"/>
        </w:rPr>
        <w:t xml:space="preserve"> have enhanced effects than IRI,</w:t>
      </w:r>
      <w:r w:rsidR="00B14CCF" w:rsidRPr="00DA0452">
        <w:rPr>
          <w:rFonts w:ascii="Arial" w:eastAsia="CharisSIL" w:hAnsi="Arial" w:cs="Arial"/>
          <w:sz w:val="22"/>
        </w:rPr>
        <w:t xml:space="preserve"> induce more gene upregulation</w:t>
      </w:r>
      <w:r w:rsidR="001857E3" w:rsidRPr="00DA0452">
        <w:rPr>
          <w:rFonts w:ascii="Arial" w:eastAsia="CharisSIL" w:hAnsi="Arial" w:cs="Arial"/>
          <w:sz w:val="22"/>
        </w:rPr>
        <w:t>,</w:t>
      </w:r>
      <w:r w:rsidR="00B14CCF" w:rsidRPr="00DA0452">
        <w:rPr>
          <w:rFonts w:ascii="Arial" w:eastAsia="CharisSIL" w:hAnsi="Arial" w:cs="Arial"/>
          <w:sz w:val="22"/>
        </w:rPr>
        <w:t xml:space="preserve"> and have no synergistic effects in comparison to IPC and IPO alone.</w:t>
      </w:r>
      <w:r w:rsidR="00B14CCF" w:rsidRPr="00DA0452">
        <w:rPr>
          <w:rFonts w:ascii="Arial" w:hAnsi="Arial" w:cs="Arial"/>
          <w:sz w:val="22"/>
          <w:shd w:val="clear" w:color="auto" w:fill="FFFFFF"/>
        </w:rPr>
        <w:t xml:space="preserve"> We further examined a hypothesis that several shared signaling pathways are underlined the transcriptomic changes in these four groups</w:t>
      </w:r>
      <w:r w:rsidR="001857E3" w:rsidRPr="00DA0452">
        <w:rPr>
          <w:rFonts w:ascii="Arial" w:hAnsi="Arial" w:cs="Arial"/>
          <w:sz w:val="22"/>
          <w:shd w:val="clear" w:color="auto" w:fill="FFFFFF"/>
        </w:rPr>
        <w:t xml:space="preserve"> (</w:t>
      </w:r>
      <w:r w:rsidR="00B14CCF" w:rsidRPr="00DA0452">
        <w:rPr>
          <w:rFonts w:ascii="Arial" w:hAnsi="Arial" w:cs="Arial"/>
          <w:b/>
          <w:bCs/>
          <w:sz w:val="22"/>
          <w:shd w:val="clear" w:color="auto" w:fill="FFFFFF"/>
        </w:rPr>
        <w:t>Figure 3C</w:t>
      </w:r>
      <w:r w:rsidR="001857E3" w:rsidRPr="00DA0452">
        <w:rPr>
          <w:rFonts w:ascii="Arial" w:hAnsi="Arial" w:cs="Arial"/>
          <w:b/>
          <w:bCs/>
          <w:sz w:val="22"/>
          <w:shd w:val="clear" w:color="auto" w:fill="FFFFFF"/>
        </w:rPr>
        <w:t xml:space="preserve">). </w:t>
      </w:r>
      <w:r w:rsidR="001857E3" w:rsidRPr="00DA0452">
        <w:rPr>
          <w:rFonts w:ascii="Arial" w:hAnsi="Arial" w:cs="Arial"/>
          <w:bCs/>
          <w:sz w:val="22"/>
          <w:shd w:val="clear" w:color="auto" w:fill="FFFFFF"/>
        </w:rPr>
        <w:t>We showed that</w:t>
      </w:r>
      <w:r w:rsidR="00B14CCF" w:rsidRPr="00DA0452">
        <w:rPr>
          <w:rFonts w:ascii="Arial" w:hAnsi="Arial" w:cs="Arial"/>
          <w:sz w:val="22"/>
          <w:shd w:val="clear" w:color="auto" w:fill="FFFFFF"/>
        </w:rPr>
        <w:t xml:space="preserve"> IRI induced two high fold enrichment pathways such as programmed necrotic cell-</w:t>
      </w:r>
      <w:r w:rsidR="001857E3" w:rsidRPr="00DA0452">
        <w:rPr>
          <w:rFonts w:ascii="Arial" w:hAnsi="Arial" w:cs="Arial"/>
          <w:sz w:val="22"/>
          <w:shd w:val="clear" w:color="auto" w:fill="FFFFFF"/>
        </w:rPr>
        <w:t>death, and necrotic cell-death.</w:t>
      </w:r>
      <w:r w:rsidR="00B14CCF" w:rsidRPr="00DA0452">
        <w:rPr>
          <w:rFonts w:ascii="Arial" w:hAnsi="Arial" w:cs="Arial"/>
          <w:sz w:val="22"/>
          <w:shd w:val="clear" w:color="auto" w:fill="FFFFFF"/>
        </w:rPr>
        <w:t xml:space="preserve"> IPC induced top five pathways with the concentratio</w:t>
      </w:r>
      <w:r w:rsidR="001857E3" w:rsidRPr="00DA0452">
        <w:rPr>
          <w:rFonts w:ascii="Arial" w:hAnsi="Arial" w:cs="Arial"/>
          <w:sz w:val="22"/>
          <w:shd w:val="clear" w:color="auto" w:fill="FFFFFF"/>
        </w:rPr>
        <w:t>n of oxidative stress responses and</w:t>
      </w:r>
      <w:r w:rsidR="00B14CCF" w:rsidRPr="00DA0452">
        <w:rPr>
          <w:rFonts w:ascii="Arial" w:hAnsi="Arial" w:cs="Arial"/>
          <w:sz w:val="22"/>
          <w:shd w:val="clear" w:color="auto" w:fill="FFFFFF"/>
        </w:rPr>
        <w:t xml:space="preserve"> IPO induced top five pathways with the concentration of type-I interferon biosynthetic process, telomerase, chaperone, and </w:t>
      </w:r>
      <w:r w:rsidR="001857E3" w:rsidRPr="00DA0452">
        <w:rPr>
          <w:rFonts w:ascii="Arial" w:hAnsi="Arial" w:cs="Arial"/>
          <w:sz w:val="22"/>
          <w:shd w:val="clear" w:color="auto" w:fill="FFFFFF"/>
        </w:rPr>
        <w:t>mitochondrial fission responses. In addition, t</w:t>
      </w:r>
      <w:r w:rsidR="00B14CCF" w:rsidRPr="00DA0452">
        <w:rPr>
          <w:rFonts w:ascii="Arial" w:hAnsi="Arial" w:cs="Arial"/>
          <w:sz w:val="22"/>
          <w:shd w:val="clear" w:color="auto" w:fill="FFFFFF"/>
        </w:rPr>
        <w:t>here is one pathway, type-I interferon biosynthetic process, shared by IPC+IPO and IPO alone (</w:t>
      </w:r>
      <w:r w:rsidR="00B14CCF" w:rsidRPr="00DA0452">
        <w:rPr>
          <w:rFonts w:ascii="Arial" w:hAnsi="Arial" w:cs="Arial"/>
          <w:b/>
          <w:bCs/>
          <w:sz w:val="22"/>
          <w:shd w:val="clear" w:color="auto" w:fill="FFFFFF"/>
        </w:rPr>
        <w:t>Figures 3D and 3E</w:t>
      </w:r>
      <w:r w:rsidR="00B14CCF" w:rsidRPr="00DA0452">
        <w:rPr>
          <w:rFonts w:ascii="Arial" w:hAnsi="Arial" w:cs="Arial"/>
          <w:sz w:val="22"/>
          <w:shd w:val="clear" w:color="auto" w:fill="FFFFFF"/>
        </w:rPr>
        <w:t>). These results have demonstrated that IPC and IPO have more pathways in cellular responses to oxidative stress than IRI. Of note, 2-3% of 96 inflammasome regulators upregula</w:t>
      </w:r>
      <w:r w:rsidR="00292061">
        <w:rPr>
          <w:rFonts w:ascii="Arial" w:hAnsi="Arial" w:cs="Arial"/>
          <w:sz w:val="22"/>
          <w:shd w:val="clear" w:color="auto" w:fill="FFFFFF"/>
        </w:rPr>
        <w:t xml:space="preserve">ted in mouse IRI in </w:t>
      </w:r>
      <w:r w:rsidR="00B14CCF" w:rsidRPr="00DA0452">
        <w:rPr>
          <w:rFonts w:ascii="Arial" w:hAnsi="Arial" w:cs="Arial"/>
          <w:sz w:val="22"/>
          <w:shd w:val="clear" w:color="auto" w:fill="FFFFFF"/>
        </w:rPr>
        <w:t xml:space="preserve">section 1 </w:t>
      </w:r>
      <w:r w:rsidR="00292061">
        <w:rPr>
          <w:rFonts w:ascii="Arial" w:hAnsi="Arial" w:cs="Arial"/>
          <w:sz w:val="22"/>
          <w:shd w:val="clear" w:color="auto" w:fill="FFFFFF"/>
        </w:rPr>
        <w:t xml:space="preserve">that </w:t>
      </w:r>
      <w:r w:rsidR="00B14CCF" w:rsidRPr="00DA0452">
        <w:rPr>
          <w:rFonts w:ascii="Arial" w:hAnsi="Arial" w:cs="Arial"/>
          <w:sz w:val="22"/>
          <w:shd w:val="clear" w:color="auto" w:fill="FFFFFF"/>
        </w:rPr>
        <w:t>are similar to that (2.1%) of rat liver IRI, suggesting that rodent liver IRI pathways and mechanisms are highly conserved.</w:t>
      </w:r>
      <w:r w:rsidR="00F369B4" w:rsidRPr="00DA0452">
        <w:rPr>
          <w:rFonts w:ascii="Arial" w:hAnsi="Arial" w:cs="Arial"/>
          <w:sz w:val="22"/>
          <w:shd w:val="clear" w:color="auto" w:fill="FFFFFF"/>
        </w:rPr>
        <w:t xml:space="preserve"> </w:t>
      </w:r>
    </w:p>
    <w:p w14:paraId="54CFC6BC" w14:textId="5665AB7B" w:rsidR="00F369B4" w:rsidRPr="00DA0452" w:rsidRDefault="006826D7" w:rsidP="007E42C5">
      <w:pPr>
        <w:pStyle w:val="MDPI31text"/>
        <w:spacing w:line="360" w:lineRule="auto"/>
        <w:ind w:firstLine="0"/>
        <w:rPr>
          <w:rFonts w:ascii="Arial" w:hAnsi="Arial" w:cs="Arial"/>
          <w:sz w:val="22"/>
          <w:shd w:val="clear" w:color="auto" w:fill="FFFFFF"/>
        </w:rPr>
      </w:pPr>
      <w:r w:rsidRPr="00DA0452">
        <w:rPr>
          <w:rFonts w:ascii="Arial" w:hAnsi="Arial" w:cs="Arial"/>
          <w:noProof/>
          <w:sz w:val="22"/>
          <w:shd w:val="clear" w:color="auto" w:fill="FFFFFF"/>
          <w:lang w:eastAsia="en-US" w:bidi="ar-SA"/>
        </w:rPr>
        <w:lastRenderedPageBreak/>
        <w:drawing>
          <wp:inline distT="0" distB="0" distL="0" distR="0" wp14:anchorId="5366C581" wp14:editId="0E933D52">
            <wp:extent cx="5569527" cy="5811408"/>
            <wp:effectExtent l="19050" t="19050" r="1270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658" cy="5855369"/>
                    </a:xfrm>
                    <a:prstGeom prst="rect">
                      <a:avLst/>
                    </a:prstGeom>
                    <a:noFill/>
                    <a:ln>
                      <a:solidFill>
                        <a:schemeClr val="tx1"/>
                      </a:solidFill>
                    </a:ln>
                  </pic:spPr>
                </pic:pic>
              </a:graphicData>
            </a:graphic>
          </wp:inline>
        </w:drawing>
      </w:r>
    </w:p>
    <w:p w14:paraId="097FBDEC" w14:textId="0A9B9EE9" w:rsidR="0083122B" w:rsidRPr="00DA0452" w:rsidRDefault="00D93277" w:rsidP="007E42C5">
      <w:pPr>
        <w:pStyle w:val="MDPI51figurecaption"/>
        <w:spacing w:line="360" w:lineRule="auto"/>
        <w:ind w:left="0" w:right="0"/>
        <w:rPr>
          <w:rFonts w:ascii="Arial" w:hAnsi="Arial" w:cs="Arial"/>
          <w:color w:val="212121"/>
          <w:sz w:val="22"/>
          <w:szCs w:val="22"/>
          <w:shd w:val="clear" w:color="auto" w:fill="FFFFFF"/>
        </w:rPr>
      </w:pPr>
      <w:r w:rsidRPr="00DA0452">
        <w:rPr>
          <w:rFonts w:ascii="Arial" w:hAnsi="Arial" w:cs="Arial"/>
          <w:b/>
          <w:sz w:val="22"/>
          <w:szCs w:val="22"/>
        </w:rPr>
        <w:t xml:space="preserve">Figure 3. </w:t>
      </w:r>
      <w:r w:rsidR="0083122B" w:rsidRPr="00DA0452">
        <w:rPr>
          <w:rFonts w:ascii="Arial" w:hAnsi="Arial" w:cs="Arial"/>
          <w:sz w:val="22"/>
          <w:szCs w:val="22"/>
        </w:rPr>
        <w:t xml:space="preserve">A database mining work </w:t>
      </w:r>
      <w:r w:rsidR="00FB58FD" w:rsidRPr="00DA0452">
        <w:rPr>
          <w:rFonts w:ascii="Arial" w:hAnsi="Arial" w:cs="Arial"/>
          <w:sz w:val="22"/>
          <w:szCs w:val="22"/>
        </w:rPr>
        <w:t>(</w:t>
      </w:r>
      <w:r w:rsidR="00FB58FD" w:rsidRPr="00DA0452">
        <w:rPr>
          <w:rFonts w:ascii="Arial" w:hAnsi="Arial" w:cs="Arial"/>
          <w:bCs/>
          <w:sz w:val="22"/>
          <w:szCs w:val="22"/>
        </w:rPr>
        <w:t>GSE24430</w:t>
      </w:r>
      <w:r w:rsidR="00FB58FD" w:rsidRPr="00DA0452">
        <w:rPr>
          <w:rFonts w:ascii="Arial" w:hAnsi="Arial" w:cs="Arial"/>
          <w:sz w:val="22"/>
          <w:szCs w:val="22"/>
        </w:rPr>
        <w:t xml:space="preserve">) </w:t>
      </w:r>
      <w:r w:rsidR="0083122B" w:rsidRPr="00DA0452">
        <w:rPr>
          <w:rFonts w:ascii="Arial" w:hAnsi="Arial" w:cs="Arial"/>
          <w:sz w:val="22"/>
          <w:szCs w:val="22"/>
        </w:rPr>
        <w:t>of rat liver ischemia-reperfusion with the effects of ischemic pre- (IPC) and post-conditioning (IPO</w:t>
      </w:r>
      <w:r w:rsidR="0083122B" w:rsidRPr="00DA0452">
        <w:rPr>
          <w:rFonts w:ascii="Arial" w:hAnsi="Arial" w:cs="Arial"/>
          <w:bCs/>
          <w:sz w:val="22"/>
          <w:szCs w:val="22"/>
        </w:rPr>
        <w:t xml:space="preserve">). </w:t>
      </w:r>
      <w:r w:rsidR="0083122B" w:rsidRPr="00DA0452">
        <w:rPr>
          <w:rFonts w:ascii="Arial" w:hAnsi="Arial" w:cs="Arial"/>
          <w:sz w:val="22"/>
          <w:szCs w:val="22"/>
        </w:rPr>
        <w:t>(</w:t>
      </w:r>
      <w:r w:rsidR="0083122B" w:rsidRPr="00DA0452">
        <w:rPr>
          <w:rFonts w:ascii="Arial" w:hAnsi="Arial" w:cs="Arial"/>
          <w:b/>
          <w:sz w:val="22"/>
          <w:szCs w:val="22"/>
        </w:rPr>
        <w:t>A</w:t>
      </w:r>
      <w:r w:rsidR="0083122B" w:rsidRPr="00DA0452">
        <w:rPr>
          <w:rFonts w:ascii="Arial" w:hAnsi="Arial" w:cs="Arial"/>
          <w:sz w:val="22"/>
          <w:szCs w:val="22"/>
        </w:rPr>
        <w:t>)</w:t>
      </w:r>
      <w:r w:rsidR="0083122B" w:rsidRPr="00DA0452">
        <w:rPr>
          <w:rFonts w:ascii="Arial" w:hAnsi="Arial" w:cs="Arial"/>
          <w:bCs/>
          <w:sz w:val="22"/>
          <w:szCs w:val="22"/>
        </w:rPr>
        <w:t xml:space="preserve"> Schematic presentation of experimental design for the microarray analysis</w:t>
      </w:r>
      <w:r w:rsidR="00FB58FD" w:rsidRPr="00DA0452">
        <w:rPr>
          <w:rFonts w:ascii="Arial" w:hAnsi="Arial" w:cs="Arial"/>
          <w:bCs/>
          <w:sz w:val="22"/>
          <w:szCs w:val="22"/>
        </w:rPr>
        <w:fldChar w:fldCharType="begin">
          <w:fldData xml:space="preserve">PEVuZE5vdGU+PENpdGU+PEF1dGhvcj5LbnVkc2VuPC9BdXRob3I+PFllYXI+MjAxMjwvWWVhcj48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</w:fldData>
        </w:fldChar>
      </w:r>
      <w:r w:rsidR="00E97555" w:rsidRPr="00DA0452">
        <w:rPr>
          <w:rFonts w:ascii="Arial" w:hAnsi="Arial" w:cs="Arial"/>
          <w:bCs/>
          <w:sz w:val="22"/>
          <w:szCs w:val="22"/>
        </w:rPr>
        <w:instrText xml:space="preserve"> ADDIN EN.CITE </w:instrText>
      </w:r>
      <w:r w:rsidR="00E97555" w:rsidRPr="00DA0452">
        <w:rPr>
          <w:rFonts w:ascii="Arial" w:hAnsi="Arial" w:cs="Arial"/>
          <w:bCs/>
          <w:sz w:val="22"/>
          <w:szCs w:val="22"/>
        </w:rPr>
        <w:fldChar w:fldCharType="begin">
          <w:fldData xml:space="preserve">PEVuZE5vdGU+PENpdGU+PEF1dGhvcj5LbnVkc2VuPC9BdXRob3I+PFllYXI+MjAxMjwvWWVhcj48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</w:fldData>
        </w:fldChar>
      </w:r>
      <w:r w:rsidR="00E97555" w:rsidRPr="00DA0452">
        <w:rPr>
          <w:rFonts w:ascii="Arial" w:hAnsi="Arial" w:cs="Arial"/>
          <w:bCs/>
          <w:sz w:val="22"/>
          <w:szCs w:val="22"/>
        </w:rPr>
        <w:instrText xml:space="preserve"> ADDIN EN.CITE.DATA </w:instrText>
      </w:r>
      <w:r w:rsidR="00E97555" w:rsidRPr="00DA0452">
        <w:rPr>
          <w:rFonts w:ascii="Arial" w:hAnsi="Arial" w:cs="Arial"/>
          <w:bCs/>
          <w:sz w:val="22"/>
          <w:szCs w:val="22"/>
        </w:rPr>
      </w:r>
      <w:r w:rsidR="00E97555" w:rsidRPr="00DA0452">
        <w:rPr>
          <w:rFonts w:ascii="Arial" w:hAnsi="Arial" w:cs="Arial"/>
          <w:bCs/>
          <w:sz w:val="22"/>
          <w:szCs w:val="22"/>
        </w:rPr>
        <w:fldChar w:fldCharType="end"/>
      </w:r>
      <w:r w:rsidR="00FB58FD" w:rsidRPr="00DA0452">
        <w:rPr>
          <w:rFonts w:ascii="Arial" w:hAnsi="Arial" w:cs="Arial"/>
          <w:bCs/>
          <w:sz w:val="22"/>
          <w:szCs w:val="22"/>
        </w:rPr>
      </w:r>
      <w:r w:rsidR="00FB58FD" w:rsidRPr="00DA0452">
        <w:rPr>
          <w:rFonts w:ascii="Arial" w:hAnsi="Arial" w:cs="Arial"/>
          <w:bCs/>
          <w:sz w:val="22"/>
          <w:szCs w:val="22"/>
        </w:rPr>
        <w:fldChar w:fldCharType="separate"/>
      </w:r>
      <w:r w:rsidR="00E97555" w:rsidRPr="00DA0452">
        <w:rPr>
          <w:rFonts w:ascii="Arial" w:hAnsi="Arial" w:cs="Arial"/>
          <w:bCs/>
          <w:noProof/>
          <w:sz w:val="22"/>
          <w:szCs w:val="22"/>
          <w:vertAlign w:val="superscript"/>
        </w:rPr>
        <w:t>55</w:t>
      </w:r>
      <w:r w:rsidR="00FB58FD" w:rsidRPr="00DA0452">
        <w:rPr>
          <w:rFonts w:ascii="Arial" w:hAnsi="Arial" w:cs="Arial"/>
          <w:bCs/>
          <w:sz w:val="22"/>
          <w:szCs w:val="22"/>
        </w:rPr>
        <w:fldChar w:fldCharType="end"/>
      </w:r>
      <w:r w:rsidR="0083122B" w:rsidRPr="00DA0452">
        <w:rPr>
          <w:rFonts w:ascii="Arial" w:hAnsi="Arial" w:cs="Arial"/>
          <w:bCs/>
          <w:sz w:val="22"/>
          <w:szCs w:val="22"/>
        </w:rPr>
        <w:t xml:space="preserve">. </w:t>
      </w:r>
      <w:r w:rsidR="00AB4E63" w:rsidRPr="00DA0452">
        <w:rPr>
          <w:rFonts w:ascii="Arial" w:hAnsi="Arial" w:cs="Arial"/>
          <w:bCs/>
          <w:sz w:val="22"/>
          <w:szCs w:val="22"/>
        </w:rPr>
        <w:t>IPC (10 minute ischemia/10 minute 184 reperfusion before ischemia for 30 minutes/reperfusion for 30 minutes) and IPO [(0.5 minute 185 ischemia/0.5 minute reperfusion) x 3) after 30 minute ischemia] .</w:t>
      </w:r>
      <w:r w:rsidR="0083122B" w:rsidRPr="00DA0452">
        <w:rPr>
          <w:rFonts w:ascii="Arial" w:hAnsi="Arial" w:cs="Arial"/>
          <w:sz w:val="22"/>
          <w:szCs w:val="22"/>
        </w:rPr>
        <w:t>(</w:t>
      </w:r>
      <w:r w:rsidR="0083122B" w:rsidRPr="00DA0452">
        <w:rPr>
          <w:rFonts w:ascii="Arial" w:hAnsi="Arial" w:cs="Arial"/>
          <w:b/>
          <w:sz w:val="22"/>
          <w:szCs w:val="22"/>
        </w:rPr>
        <w:t>B-1</w:t>
      </w:r>
      <w:r w:rsidR="0083122B" w:rsidRPr="00DA0452">
        <w:rPr>
          <w:rFonts w:ascii="Arial" w:hAnsi="Arial" w:cs="Arial"/>
          <w:sz w:val="22"/>
          <w:szCs w:val="22"/>
        </w:rPr>
        <w:t>)</w:t>
      </w:r>
      <w:r w:rsidR="0083122B" w:rsidRPr="00DA0452">
        <w:rPr>
          <w:rFonts w:ascii="Arial" w:hAnsi="Arial" w:cs="Arial"/>
          <w:bCs/>
          <w:sz w:val="22"/>
          <w:szCs w:val="22"/>
        </w:rPr>
        <w:t xml:space="preserve"> The detail description of group classification and a summary of pyroptosis gene changes (up</w:t>
      </w:r>
      <w:r w:rsidR="00FB58FD" w:rsidRPr="00DA0452">
        <w:rPr>
          <w:rFonts w:ascii="Arial" w:hAnsi="Arial" w:cs="Arial"/>
          <w:bCs/>
          <w:sz w:val="22"/>
          <w:szCs w:val="22"/>
        </w:rPr>
        <w:t xml:space="preserve"> and </w:t>
      </w:r>
      <w:r w:rsidR="0083122B" w:rsidRPr="00DA0452">
        <w:rPr>
          <w:rFonts w:ascii="Arial" w:hAnsi="Arial" w:cs="Arial"/>
          <w:bCs/>
          <w:sz w:val="22"/>
          <w:szCs w:val="22"/>
        </w:rPr>
        <w:t xml:space="preserve">downregulation) in each group. </w:t>
      </w:r>
      <w:r w:rsidR="0083122B" w:rsidRPr="00DA0452">
        <w:rPr>
          <w:rFonts w:ascii="Arial" w:hAnsi="Arial" w:cs="Arial"/>
          <w:sz w:val="22"/>
          <w:szCs w:val="22"/>
        </w:rPr>
        <w:t>(</w:t>
      </w:r>
      <w:r w:rsidR="0083122B" w:rsidRPr="00DA0452">
        <w:rPr>
          <w:rFonts w:ascii="Arial" w:hAnsi="Arial" w:cs="Arial"/>
          <w:b/>
          <w:sz w:val="22"/>
          <w:szCs w:val="22"/>
        </w:rPr>
        <w:t>B-2</w:t>
      </w:r>
      <w:r w:rsidR="0083122B" w:rsidRPr="00DA0452">
        <w:rPr>
          <w:rFonts w:ascii="Arial" w:hAnsi="Arial" w:cs="Arial"/>
          <w:sz w:val="22"/>
          <w:szCs w:val="22"/>
        </w:rPr>
        <w:t>)</w:t>
      </w:r>
      <w:r w:rsidR="00FB58FD" w:rsidRPr="00DA0452">
        <w:rPr>
          <w:rFonts w:ascii="Arial" w:hAnsi="Arial" w:cs="Arial"/>
          <w:bCs/>
          <w:sz w:val="22"/>
          <w:szCs w:val="22"/>
        </w:rPr>
        <w:t xml:space="preserve"> Venn diagram of up and downregulated genes</w:t>
      </w:r>
      <w:r w:rsidR="0083122B" w:rsidRPr="00DA0452">
        <w:rPr>
          <w:rFonts w:ascii="Arial" w:hAnsi="Arial" w:cs="Arial"/>
          <w:bCs/>
          <w:sz w:val="22"/>
          <w:szCs w:val="22"/>
        </w:rPr>
        <w:t xml:space="preserve"> shown in B-1. </w:t>
      </w:r>
      <w:r w:rsidR="0083122B" w:rsidRPr="00DA0452">
        <w:rPr>
          <w:rFonts w:ascii="Arial" w:hAnsi="Arial" w:cs="Arial"/>
          <w:sz w:val="22"/>
          <w:szCs w:val="22"/>
        </w:rPr>
        <w:t>(</w:t>
      </w:r>
      <w:r w:rsidR="0083122B" w:rsidRPr="00DA0452">
        <w:rPr>
          <w:rFonts w:ascii="Arial" w:hAnsi="Arial" w:cs="Arial"/>
          <w:b/>
          <w:sz w:val="22"/>
          <w:szCs w:val="22"/>
        </w:rPr>
        <w:t>B-3</w:t>
      </w:r>
      <w:r w:rsidR="0083122B" w:rsidRPr="00DA0452">
        <w:rPr>
          <w:rFonts w:ascii="Arial" w:hAnsi="Arial" w:cs="Arial"/>
          <w:sz w:val="22"/>
          <w:szCs w:val="22"/>
        </w:rPr>
        <w:t>)</w:t>
      </w:r>
      <w:r w:rsidR="0083122B" w:rsidRPr="00DA0452">
        <w:rPr>
          <w:rFonts w:ascii="Arial" w:hAnsi="Arial" w:cs="Arial"/>
          <w:bCs/>
          <w:sz w:val="22"/>
          <w:szCs w:val="22"/>
        </w:rPr>
        <w:t xml:space="preserve"> The details of overlapped genes groups, gene names, and fold changes (Log2FC) </w:t>
      </w:r>
      <w:r w:rsidR="00B0398B" w:rsidRPr="00DA0452">
        <w:rPr>
          <w:rFonts w:ascii="Arial" w:hAnsi="Arial" w:cs="Arial"/>
          <w:bCs/>
          <w:sz w:val="22"/>
          <w:szCs w:val="22"/>
        </w:rPr>
        <w:t xml:space="preserve">of each gene. To Note: These up and </w:t>
      </w:r>
      <w:r w:rsidR="0083122B" w:rsidRPr="00DA0452">
        <w:rPr>
          <w:rFonts w:ascii="Arial" w:hAnsi="Arial" w:cs="Arial"/>
          <w:bCs/>
          <w:sz w:val="22"/>
          <w:szCs w:val="22"/>
        </w:rPr>
        <w:t>downregulated genes were significant changed co</w:t>
      </w:r>
      <w:r w:rsidR="00B0398B" w:rsidRPr="00DA0452">
        <w:rPr>
          <w:rFonts w:ascii="Arial" w:hAnsi="Arial" w:cs="Arial"/>
          <w:bCs/>
          <w:sz w:val="22"/>
          <w:szCs w:val="22"/>
        </w:rPr>
        <w:t>mpared to</w:t>
      </w:r>
      <w:r w:rsidR="0083122B" w:rsidRPr="00DA0452">
        <w:rPr>
          <w:rFonts w:ascii="Arial" w:hAnsi="Arial" w:cs="Arial"/>
          <w:bCs/>
          <w:sz w:val="22"/>
          <w:szCs w:val="22"/>
        </w:rPr>
        <w:t xml:space="preserve"> the sham group (P value &lt; 0.05). Non-canonical ge</w:t>
      </w:r>
      <w:r w:rsidR="00B0398B" w:rsidRPr="00DA0452">
        <w:rPr>
          <w:rFonts w:ascii="Arial" w:hAnsi="Arial" w:cs="Arial"/>
          <w:bCs/>
          <w:sz w:val="22"/>
          <w:szCs w:val="22"/>
        </w:rPr>
        <w:t>nes were marked in green. (</w:t>
      </w:r>
      <w:r w:rsidR="00B0398B" w:rsidRPr="00DA0452">
        <w:rPr>
          <w:rFonts w:ascii="Arial" w:hAnsi="Arial" w:cs="Arial"/>
          <w:b/>
          <w:bCs/>
          <w:sz w:val="22"/>
          <w:szCs w:val="22"/>
        </w:rPr>
        <w:t>C</w:t>
      </w:r>
      <w:r w:rsidR="002D2C59">
        <w:rPr>
          <w:rFonts w:ascii="Arial" w:hAnsi="Arial" w:cs="Arial"/>
          <w:bCs/>
          <w:sz w:val="22"/>
          <w:szCs w:val="22"/>
        </w:rPr>
        <w:t>)</w:t>
      </w:r>
      <w:r w:rsidR="00B0398B" w:rsidRPr="00DA0452">
        <w:rPr>
          <w:rFonts w:ascii="Arial" w:hAnsi="Arial" w:cs="Arial"/>
          <w:bCs/>
          <w:sz w:val="22"/>
          <w:szCs w:val="22"/>
        </w:rPr>
        <w:t xml:space="preserve"> W</w:t>
      </w:r>
      <w:r w:rsidR="0083122B" w:rsidRPr="00DA0452">
        <w:rPr>
          <w:rFonts w:ascii="Arial" w:hAnsi="Arial" w:cs="Arial"/>
          <w:bCs/>
          <w:sz w:val="22"/>
          <w:szCs w:val="22"/>
        </w:rPr>
        <w:t xml:space="preserve">e used GENEONTOLOGY website to analysis </w:t>
      </w:r>
      <w:r w:rsidR="00B0398B" w:rsidRPr="00DA0452">
        <w:rPr>
          <w:rFonts w:ascii="Arial" w:hAnsi="Arial" w:cs="Arial"/>
          <w:bCs/>
          <w:sz w:val="22"/>
          <w:szCs w:val="22"/>
        </w:rPr>
        <w:t xml:space="preserve">the </w:t>
      </w:r>
      <w:r w:rsidR="0083122B" w:rsidRPr="00DA0452">
        <w:rPr>
          <w:rFonts w:ascii="Arial" w:hAnsi="Arial" w:cs="Arial"/>
          <w:bCs/>
          <w:sz w:val="22"/>
          <w:szCs w:val="22"/>
        </w:rPr>
        <w:t xml:space="preserve">four groups (IRI, IPC, IPO, IPC+IPO) of genes in B-1 and found top five-fold enrichment pathways that are related to each group entities. * The gene list of each group </w:t>
      </w:r>
      <w:proofErr w:type="gramStart"/>
      <w:r w:rsidR="00B0398B" w:rsidRPr="00DA0452">
        <w:rPr>
          <w:rFonts w:ascii="Arial" w:hAnsi="Arial" w:cs="Arial"/>
          <w:bCs/>
          <w:sz w:val="22"/>
          <w:szCs w:val="22"/>
        </w:rPr>
        <w:t>were</w:t>
      </w:r>
      <w:proofErr w:type="gramEnd"/>
      <w:r w:rsidR="00B0398B" w:rsidRPr="00DA0452">
        <w:rPr>
          <w:rFonts w:ascii="Arial" w:hAnsi="Arial" w:cs="Arial"/>
          <w:bCs/>
          <w:sz w:val="22"/>
          <w:szCs w:val="22"/>
        </w:rPr>
        <w:t xml:space="preserve"> listed</w:t>
      </w:r>
      <w:r w:rsidR="0083122B" w:rsidRPr="00DA0452">
        <w:rPr>
          <w:rFonts w:ascii="Arial" w:hAnsi="Arial" w:cs="Arial"/>
          <w:bCs/>
          <w:sz w:val="22"/>
          <w:szCs w:val="22"/>
        </w:rPr>
        <w:t xml:space="preserve"> </w:t>
      </w:r>
      <w:r w:rsidR="0083122B" w:rsidRPr="00DA0452">
        <w:rPr>
          <w:rFonts w:ascii="Arial" w:hAnsi="Arial" w:cs="Arial"/>
          <w:bCs/>
          <w:sz w:val="22"/>
          <w:szCs w:val="22"/>
        </w:rPr>
        <w:lastRenderedPageBreak/>
        <w:t>in supplemental table 5. (</w:t>
      </w:r>
      <w:r w:rsidR="0083122B" w:rsidRPr="00DA0452">
        <w:rPr>
          <w:rFonts w:ascii="Arial" w:hAnsi="Arial" w:cs="Arial"/>
          <w:b/>
          <w:bCs/>
          <w:sz w:val="22"/>
          <w:szCs w:val="22"/>
        </w:rPr>
        <w:t>D</w:t>
      </w:r>
      <w:r w:rsidR="0083122B" w:rsidRPr="00DA0452">
        <w:rPr>
          <w:rFonts w:ascii="Arial" w:hAnsi="Arial" w:cs="Arial"/>
          <w:bCs/>
          <w:sz w:val="22"/>
          <w:szCs w:val="22"/>
        </w:rPr>
        <w:t xml:space="preserve">) The Venn diagram of </w:t>
      </w:r>
      <w:r w:rsidR="00B0398B" w:rsidRPr="00DA0452">
        <w:rPr>
          <w:rFonts w:ascii="Arial" w:hAnsi="Arial" w:cs="Arial"/>
          <w:bCs/>
          <w:sz w:val="22"/>
          <w:szCs w:val="22"/>
        </w:rPr>
        <w:t xml:space="preserve">the </w:t>
      </w:r>
      <w:r w:rsidR="0083122B" w:rsidRPr="00DA0452">
        <w:rPr>
          <w:rFonts w:ascii="Arial" w:hAnsi="Arial" w:cs="Arial"/>
          <w:bCs/>
          <w:sz w:val="22"/>
          <w:szCs w:val="22"/>
        </w:rPr>
        <w:t>four group pathways. (</w:t>
      </w:r>
      <w:r w:rsidR="0083122B" w:rsidRPr="00DA0452">
        <w:rPr>
          <w:rFonts w:ascii="Arial" w:hAnsi="Arial" w:cs="Arial"/>
          <w:b/>
          <w:bCs/>
          <w:sz w:val="22"/>
          <w:szCs w:val="22"/>
        </w:rPr>
        <w:t>E</w:t>
      </w:r>
      <w:r w:rsidR="0083122B" w:rsidRPr="00DA0452">
        <w:rPr>
          <w:rFonts w:ascii="Arial" w:hAnsi="Arial" w:cs="Arial"/>
          <w:bCs/>
          <w:sz w:val="22"/>
          <w:szCs w:val="22"/>
        </w:rPr>
        <w:t xml:space="preserve">) The overlapped Pathway among </w:t>
      </w:r>
      <w:r w:rsidR="00B0398B" w:rsidRPr="00DA0452">
        <w:rPr>
          <w:rFonts w:ascii="Arial" w:hAnsi="Arial" w:cs="Arial"/>
          <w:bCs/>
          <w:sz w:val="22"/>
          <w:szCs w:val="22"/>
        </w:rPr>
        <w:t>the four group</w:t>
      </w:r>
      <w:r w:rsidR="0083122B" w:rsidRPr="00DA0452">
        <w:rPr>
          <w:rFonts w:ascii="Arial" w:hAnsi="Arial" w:cs="Arial"/>
          <w:bCs/>
          <w:sz w:val="22"/>
          <w:szCs w:val="22"/>
        </w:rPr>
        <w:t>. Only one pathway – Type I interferon biosynthetic process was hold by both IPC and IPC+IPO group. The other pathways were exclusive in each group.</w:t>
      </w:r>
    </w:p>
    <w:p w14:paraId="3D883181" w14:textId="0CFC2416" w:rsidR="00B14CCF" w:rsidRPr="00DA0452" w:rsidRDefault="00D93277" w:rsidP="007E42C5">
      <w:pPr>
        <w:pStyle w:val="MDPI22heading2"/>
        <w:spacing w:line="360" w:lineRule="auto"/>
        <w:rPr>
          <w:rFonts w:ascii="Arial" w:hAnsi="Arial" w:cs="Arial"/>
          <w:bCs/>
          <w:sz w:val="22"/>
        </w:rPr>
      </w:pPr>
      <w:r w:rsidRPr="00DA0452">
        <w:rPr>
          <w:rFonts w:ascii="Arial" w:hAnsi="Arial" w:cs="Arial"/>
          <w:color w:val="212121"/>
          <w:sz w:val="22"/>
          <w:shd w:val="clear" w:color="auto" w:fill="FFFFFF"/>
        </w:rPr>
        <w:t xml:space="preserve">2.3. </w:t>
      </w:r>
      <w:r w:rsidR="00B14CCF" w:rsidRPr="00DA0452">
        <w:rPr>
          <w:rFonts w:ascii="Arial" w:hAnsi="Arial" w:cs="Arial"/>
          <w:bCs/>
          <w:iCs/>
          <w:color w:val="212121"/>
          <w:sz w:val="22"/>
          <w:shd w:val="clear" w:color="auto" w:fill="FFFFFF"/>
        </w:rPr>
        <w:t>T</w:t>
      </w:r>
      <w:r w:rsidR="00B14CCF" w:rsidRPr="00DA0452">
        <w:rPr>
          <w:rFonts w:ascii="Arial" w:hAnsi="Arial" w:cs="Arial"/>
          <w:sz w:val="22"/>
        </w:rPr>
        <w:t>rained immunity regulators are upregulated in pre-conditioning and post-conditioning much more than liver IRI.</w:t>
      </w:r>
    </w:p>
    <w:p w14:paraId="2CDFF483" w14:textId="1054127D" w:rsidR="00B14CCF" w:rsidRPr="00DA0452" w:rsidRDefault="00B14CCF" w:rsidP="007E42C5">
      <w:pPr>
        <w:pStyle w:val="MDPI31text"/>
        <w:spacing w:line="360" w:lineRule="auto"/>
        <w:rPr>
          <w:rFonts w:ascii="Arial" w:hAnsi="Arial" w:cs="Arial"/>
          <w:sz w:val="22"/>
          <w:shd w:val="clear" w:color="auto" w:fill="FFFFFF"/>
        </w:rPr>
      </w:pPr>
      <w:r w:rsidRPr="00DA0452">
        <w:rPr>
          <w:rFonts w:ascii="Arial" w:hAnsi="Arial" w:cs="Arial"/>
          <w:sz w:val="22"/>
          <w:shd w:val="clear" w:color="auto" w:fill="FFFFFF"/>
        </w:rPr>
        <w:t>We hypothesize that enhancements of liver IRI by IPC and IPO are associated with increased TIPs expressions. To test this, we examined the expression changes of 102 TIP enzymes including 71 glycolysis enzymes, 7 mevalonate pathway enzymes, and 24 acetyl-CoA generation enzymes</w:t>
      </w:r>
      <w:r w:rsidRPr="00DA0452">
        <w:rPr>
          <w:rFonts w:ascii="Arial" w:hAnsi="Arial" w:cs="Arial"/>
          <w:sz w:val="22"/>
          <w:shd w:val="clear" w:color="auto" w:fill="FFFFFF"/>
        </w:rPr>
        <w:fldChar w:fldCharType="begin">
          <w:fldData xml:space="preserve">PEVuZE5vdGU+PENpdGU+PEF1dGhvcj5MdTwvQXV0aG9yPjxZZWFyPjIwMTk8L1llYXI+PFJlY051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</w:fldData>
        </w:fldChar>
      </w:r>
      <w:r w:rsidR="00E97555" w:rsidRPr="00DA0452">
        <w:rPr>
          <w:rFonts w:ascii="Arial" w:hAnsi="Arial" w:cs="Arial"/>
          <w:sz w:val="22"/>
          <w:shd w:val="clear" w:color="auto" w:fill="FFFFFF"/>
        </w:rPr>
        <w:instrText xml:space="preserve"> ADDIN EN.CITE </w:instrText>
      </w:r>
      <w:r w:rsidR="00E97555" w:rsidRPr="00DA0452">
        <w:rPr>
          <w:rFonts w:ascii="Arial" w:hAnsi="Arial" w:cs="Arial"/>
          <w:sz w:val="22"/>
          <w:shd w:val="clear" w:color="auto" w:fill="FFFFFF"/>
        </w:rPr>
        <w:fldChar w:fldCharType="begin">
          <w:fldData xml:space="preserve">PEVuZE5vdGU+PENpdGU+PEF1dGhvcj5MdTwvQXV0aG9yPjxZZWFyPjIwMTk8L1llYXI+PFJlY051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</w:fldData>
        </w:fldChar>
      </w:r>
      <w:r w:rsidR="00E97555" w:rsidRPr="00DA0452">
        <w:rPr>
          <w:rFonts w:ascii="Arial" w:hAnsi="Arial" w:cs="Arial"/>
          <w:sz w:val="22"/>
          <w:shd w:val="clear" w:color="auto" w:fill="FFFFFF"/>
        </w:rPr>
        <w:instrText xml:space="preserve"> ADDIN EN.CITE.DATA </w:instrText>
      </w:r>
      <w:r w:rsidR="00E97555" w:rsidRPr="00DA0452">
        <w:rPr>
          <w:rFonts w:ascii="Arial" w:hAnsi="Arial" w:cs="Arial"/>
          <w:sz w:val="22"/>
          <w:shd w:val="clear" w:color="auto" w:fill="FFFFFF"/>
        </w:rPr>
      </w:r>
      <w:r w:rsidR="00E97555" w:rsidRPr="00DA0452">
        <w:rPr>
          <w:rFonts w:ascii="Arial" w:hAnsi="Arial" w:cs="Arial"/>
          <w:sz w:val="22"/>
          <w:shd w:val="clear" w:color="auto" w:fill="FFFFFF"/>
        </w:rPr>
        <w:fldChar w:fldCharType="end"/>
      </w:r>
      <w:r w:rsidRPr="00DA0452">
        <w:rPr>
          <w:rFonts w:ascii="Arial" w:hAnsi="Arial" w:cs="Arial"/>
          <w:sz w:val="22"/>
          <w:shd w:val="clear" w:color="auto" w:fill="FFFFFF"/>
        </w:rPr>
      </w:r>
      <w:r w:rsidRPr="00DA0452">
        <w:rPr>
          <w:rFonts w:ascii="Arial" w:hAnsi="Arial" w:cs="Arial"/>
          <w:sz w:val="22"/>
          <w:shd w:val="clear" w:color="auto" w:fill="FFFFFF"/>
        </w:rPr>
        <w:fldChar w:fldCharType="separate"/>
      </w:r>
      <w:r w:rsidR="00E97555" w:rsidRPr="00DA0452">
        <w:rPr>
          <w:rFonts w:ascii="Arial" w:hAnsi="Arial" w:cs="Arial"/>
          <w:noProof/>
          <w:sz w:val="22"/>
          <w:shd w:val="clear" w:color="auto" w:fill="FFFFFF"/>
          <w:vertAlign w:val="superscript"/>
        </w:rPr>
        <w:t>54</w:t>
      </w:r>
      <w:r w:rsidRPr="00DA0452">
        <w:rPr>
          <w:rFonts w:ascii="Arial" w:hAnsi="Arial" w:cs="Arial"/>
          <w:sz w:val="22"/>
          <w:shd w:val="clear" w:color="auto" w:fill="FFFFFF"/>
        </w:rPr>
        <w:fldChar w:fldCharType="end"/>
      </w:r>
      <w:r w:rsidRPr="00DA0452">
        <w:rPr>
          <w:rFonts w:ascii="Arial" w:hAnsi="Arial" w:cs="Arial"/>
          <w:sz w:val="22"/>
          <w:shd w:val="clear" w:color="auto" w:fill="FFFFFF"/>
        </w:rPr>
        <w:t xml:space="preserve">, in the four groups of microarrays. </w:t>
      </w:r>
      <w:r w:rsidR="00B0398B" w:rsidRPr="00DA0452">
        <w:rPr>
          <w:rFonts w:ascii="Arial" w:hAnsi="Arial" w:cs="Arial"/>
          <w:sz w:val="22"/>
          <w:shd w:val="clear" w:color="auto" w:fill="FFFFFF"/>
        </w:rPr>
        <w:t xml:space="preserve">We demonstrated that </w:t>
      </w:r>
      <w:r w:rsidRPr="00DA0452">
        <w:rPr>
          <w:rFonts w:ascii="Arial" w:hAnsi="Arial" w:cs="Arial"/>
          <w:sz w:val="22"/>
          <w:shd w:val="clear" w:color="auto" w:fill="FFFFFF"/>
        </w:rPr>
        <w:t xml:space="preserve">showed that IRI </w:t>
      </w:r>
      <w:r w:rsidR="00E3087D" w:rsidRPr="00DA0452">
        <w:rPr>
          <w:rFonts w:ascii="Arial" w:hAnsi="Arial" w:cs="Arial"/>
          <w:sz w:val="22"/>
          <w:shd w:val="clear" w:color="auto" w:fill="FFFFFF"/>
        </w:rPr>
        <w:t>upregulated</w:t>
      </w:r>
      <w:r w:rsidRPr="00DA0452">
        <w:rPr>
          <w:rFonts w:ascii="Arial" w:hAnsi="Arial" w:cs="Arial"/>
          <w:sz w:val="22"/>
          <w:shd w:val="clear" w:color="auto" w:fill="FFFFFF"/>
        </w:rPr>
        <w:t xml:space="preserve"> six TIP </w:t>
      </w:r>
      <w:r w:rsidR="00E3087D" w:rsidRPr="00DA0452">
        <w:rPr>
          <w:rFonts w:ascii="Arial" w:hAnsi="Arial" w:cs="Arial"/>
          <w:sz w:val="22"/>
          <w:shd w:val="clear" w:color="auto" w:fill="FFFFFF"/>
        </w:rPr>
        <w:t xml:space="preserve">enzyme </w:t>
      </w:r>
      <w:r w:rsidRPr="00DA0452">
        <w:rPr>
          <w:rFonts w:ascii="Arial" w:hAnsi="Arial" w:cs="Arial"/>
          <w:sz w:val="22"/>
          <w:shd w:val="clear" w:color="auto" w:fill="FFFFFF"/>
        </w:rPr>
        <w:t>gene</w:t>
      </w:r>
      <w:r w:rsidR="00E3087D" w:rsidRPr="00DA0452">
        <w:rPr>
          <w:rFonts w:ascii="Arial" w:hAnsi="Arial" w:cs="Arial"/>
          <w:sz w:val="22"/>
          <w:shd w:val="clear" w:color="auto" w:fill="FFFFFF"/>
        </w:rPr>
        <w:t>s</w:t>
      </w:r>
      <w:r w:rsidRPr="00DA0452">
        <w:rPr>
          <w:rFonts w:ascii="Arial" w:hAnsi="Arial" w:cs="Arial"/>
          <w:sz w:val="22"/>
          <w:shd w:val="clear" w:color="auto" w:fill="FFFFFF"/>
        </w:rPr>
        <w:t xml:space="preserve"> [three </w:t>
      </w:r>
      <w:r w:rsidR="00E3087D" w:rsidRPr="00DA0452">
        <w:rPr>
          <w:rFonts w:ascii="Arial" w:hAnsi="Arial" w:cs="Arial"/>
          <w:sz w:val="22"/>
          <w:shd w:val="clear" w:color="auto" w:fill="FFFFFF"/>
        </w:rPr>
        <w:t>glycolysis genes</w:t>
      </w:r>
      <w:r w:rsidRPr="00DA0452">
        <w:rPr>
          <w:rFonts w:ascii="Arial" w:hAnsi="Arial" w:cs="Arial"/>
          <w:sz w:val="22"/>
          <w:shd w:val="clear" w:color="auto" w:fill="FFFFFF"/>
        </w:rPr>
        <w:t xml:space="preserve">, three mevalonate genes and no acetyl-CoA genes] and </w:t>
      </w:r>
      <w:r w:rsidR="00E3087D" w:rsidRPr="00DA0452">
        <w:rPr>
          <w:rFonts w:ascii="Arial" w:hAnsi="Arial" w:cs="Arial"/>
          <w:sz w:val="22"/>
          <w:shd w:val="clear" w:color="auto" w:fill="FFFFFF"/>
        </w:rPr>
        <w:t xml:space="preserve">downregulated </w:t>
      </w:r>
      <w:r w:rsidRPr="00DA0452">
        <w:rPr>
          <w:rFonts w:ascii="Arial" w:hAnsi="Arial" w:cs="Arial"/>
          <w:sz w:val="22"/>
          <w:shd w:val="clear" w:color="auto" w:fill="FFFFFF"/>
        </w:rPr>
        <w:t xml:space="preserve">three </w:t>
      </w:r>
      <w:r w:rsidR="00E3087D" w:rsidRPr="00DA0452">
        <w:rPr>
          <w:rFonts w:ascii="Arial" w:hAnsi="Arial" w:cs="Arial"/>
          <w:sz w:val="22"/>
          <w:shd w:val="clear" w:color="auto" w:fill="FFFFFF"/>
        </w:rPr>
        <w:t>TIP enzyme genes.</w:t>
      </w:r>
      <w:r w:rsidRPr="00DA0452">
        <w:rPr>
          <w:rFonts w:ascii="Arial" w:hAnsi="Arial" w:cs="Arial"/>
          <w:sz w:val="22"/>
          <w:shd w:val="clear" w:color="auto" w:fill="FFFFFF"/>
        </w:rPr>
        <w:t xml:space="preserve"> IPC </w:t>
      </w:r>
      <w:r w:rsidR="00E3087D" w:rsidRPr="00DA0452">
        <w:rPr>
          <w:rFonts w:ascii="Arial" w:hAnsi="Arial" w:cs="Arial"/>
          <w:sz w:val="22"/>
          <w:shd w:val="clear" w:color="auto" w:fill="FFFFFF"/>
        </w:rPr>
        <w:t>upregulated</w:t>
      </w:r>
      <w:r w:rsidRPr="00DA0452">
        <w:rPr>
          <w:rFonts w:ascii="Arial" w:hAnsi="Arial" w:cs="Arial"/>
          <w:sz w:val="22"/>
          <w:shd w:val="clear" w:color="auto" w:fill="FFFFFF"/>
        </w:rPr>
        <w:t xml:space="preserve"> 37 TIP enzymes</w:t>
      </w:r>
      <w:r w:rsidR="00E3087D" w:rsidRPr="00DA0452">
        <w:rPr>
          <w:rFonts w:ascii="Arial" w:hAnsi="Arial" w:cs="Arial"/>
          <w:sz w:val="22"/>
          <w:shd w:val="clear" w:color="auto" w:fill="FFFFFF"/>
        </w:rPr>
        <w:t xml:space="preserve"> genes</w:t>
      </w:r>
      <w:r w:rsidRPr="00DA0452">
        <w:rPr>
          <w:rFonts w:ascii="Arial" w:hAnsi="Arial" w:cs="Arial"/>
          <w:sz w:val="22"/>
          <w:shd w:val="clear" w:color="auto" w:fill="FFFFFF"/>
        </w:rPr>
        <w:t xml:space="preserve"> [24 </w:t>
      </w:r>
      <w:r w:rsidR="00E3087D" w:rsidRPr="00DA0452">
        <w:rPr>
          <w:rFonts w:ascii="Arial" w:hAnsi="Arial" w:cs="Arial"/>
          <w:sz w:val="22"/>
          <w:shd w:val="clear" w:color="auto" w:fill="FFFFFF"/>
        </w:rPr>
        <w:t>glycolysis genes</w:t>
      </w:r>
      <w:r w:rsidRPr="00DA0452">
        <w:rPr>
          <w:rFonts w:ascii="Arial" w:hAnsi="Arial" w:cs="Arial"/>
          <w:sz w:val="22"/>
          <w:shd w:val="clear" w:color="auto" w:fill="FFFFFF"/>
        </w:rPr>
        <w:t xml:space="preserve">, four </w:t>
      </w:r>
      <w:r w:rsidR="00E3087D" w:rsidRPr="00DA0452">
        <w:rPr>
          <w:rFonts w:ascii="Arial" w:hAnsi="Arial" w:cs="Arial"/>
          <w:sz w:val="22"/>
          <w:shd w:val="clear" w:color="auto" w:fill="FFFFFF"/>
        </w:rPr>
        <w:t>mevalonate genes,</w:t>
      </w:r>
      <w:r w:rsidRPr="00DA0452">
        <w:rPr>
          <w:rFonts w:ascii="Arial" w:hAnsi="Arial" w:cs="Arial"/>
          <w:sz w:val="22"/>
          <w:shd w:val="clear" w:color="auto" w:fill="FFFFFF"/>
        </w:rPr>
        <w:t xml:space="preserve"> and nine acetyl-CoA</w:t>
      </w:r>
      <w:r w:rsidR="00E3087D" w:rsidRPr="00DA0452">
        <w:rPr>
          <w:rFonts w:ascii="Arial" w:hAnsi="Arial" w:cs="Arial"/>
          <w:sz w:val="22"/>
          <w:shd w:val="clear" w:color="auto" w:fill="FFFFFF"/>
        </w:rPr>
        <w:t xml:space="preserve"> genes] and downregulated</w:t>
      </w:r>
      <w:r w:rsidRPr="00DA0452">
        <w:rPr>
          <w:rFonts w:ascii="Arial" w:hAnsi="Arial" w:cs="Arial"/>
          <w:sz w:val="22"/>
          <w:shd w:val="clear" w:color="auto" w:fill="FFFFFF"/>
        </w:rPr>
        <w:t xml:space="preserve"> two </w:t>
      </w:r>
      <w:r w:rsidR="00E3087D" w:rsidRPr="00DA0452">
        <w:rPr>
          <w:rFonts w:ascii="Arial" w:hAnsi="Arial" w:cs="Arial"/>
          <w:sz w:val="22"/>
          <w:shd w:val="clear" w:color="auto" w:fill="FFFFFF"/>
        </w:rPr>
        <w:t>TIP enzyme genes.</w:t>
      </w:r>
      <w:r w:rsidRPr="00DA0452">
        <w:rPr>
          <w:rFonts w:ascii="Arial" w:hAnsi="Arial" w:cs="Arial"/>
          <w:sz w:val="22"/>
          <w:shd w:val="clear" w:color="auto" w:fill="FFFFFF"/>
        </w:rPr>
        <w:t xml:space="preserve"> IPO </w:t>
      </w:r>
      <w:r w:rsidR="00E3087D" w:rsidRPr="00DA0452">
        <w:rPr>
          <w:rFonts w:ascii="Arial" w:hAnsi="Arial" w:cs="Arial"/>
          <w:sz w:val="22"/>
          <w:shd w:val="clear" w:color="auto" w:fill="FFFFFF"/>
        </w:rPr>
        <w:t>upregulated</w:t>
      </w:r>
      <w:r w:rsidRPr="00DA0452">
        <w:rPr>
          <w:rFonts w:ascii="Arial" w:hAnsi="Arial" w:cs="Arial"/>
          <w:sz w:val="22"/>
          <w:shd w:val="clear" w:color="auto" w:fill="FFFFFF"/>
        </w:rPr>
        <w:t xml:space="preserve"> 42 TIP</w:t>
      </w:r>
      <w:r w:rsidR="00E3087D" w:rsidRPr="00DA0452">
        <w:rPr>
          <w:rFonts w:ascii="Arial" w:hAnsi="Arial" w:cs="Arial"/>
          <w:sz w:val="22"/>
          <w:shd w:val="clear" w:color="auto" w:fill="FFFFFF"/>
        </w:rPr>
        <w:t xml:space="preserve"> enzyme</w:t>
      </w:r>
      <w:r w:rsidRPr="00DA0452">
        <w:rPr>
          <w:rFonts w:ascii="Arial" w:hAnsi="Arial" w:cs="Arial"/>
          <w:sz w:val="22"/>
          <w:shd w:val="clear" w:color="auto" w:fill="FFFFFF"/>
        </w:rPr>
        <w:t xml:space="preserve"> genes [29 </w:t>
      </w:r>
      <w:r w:rsidR="00E3087D" w:rsidRPr="00DA0452">
        <w:rPr>
          <w:rFonts w:ascii="Arial" w:hAnsi="Arial" w:cs="Arial"/>
          <w:sz w:val="22"/>
          <w:shd w:val="clear" w:color="auto" w:fill="FFFFFF"/>
        </w:rPr>
        <w:t>glycolysis genes</w:t>
      </w:r>
      <w:r w:rsidRPr="00DA0452">
        <w:rPr>
          <w:rFonts w:ascii="Arial" w:hAnsi="Arial" w:cs="Arial"/>
          <w:sz w:val="22"/>
          <w:shd w:val="clear" w:color="auto" w:fill="FFFFFF"/>
        </w:rPr>
        <w:t>, four mevalonate genes</w:t>
      </w:r>
      <w:r w:rsidR="00E3087D" w:rsidRPr="00DA0452">
        <w:rPr>
          <w:rFonts w:ascii="Arial" w:hAnsi="Arial" w:cs="Arial"/>
          <w:sz w:val="22"/>
          <w:shd w:val="clear" w:color="auto" w:fill="FFFFFF"/>
        </w:rPr>
        <w:t>,</w:t>
      </w:r>
      <w:r w:rsidRPr="00DA0452">
        <w:rPr>
          <w:rFonts w:ascii="Arial" w:hAnsi="Arial" w:cs="Arial"/>
          <w:sz w:val="22"/>
          <w:shd w:val="clear" w:color="auto" w:fill="FFFFFF"/>
        </w:rPr>
        <w:t xml:space="preserve"> and nine </w:t>
      </w:r>
      <w:r w:rsidR="00E3087D" w:rsidRPr="00DA0452">
        <w:rPr>
          <w:rFonts w:ascii="Arial" w:hAnsi="Arial" w:cs="Arial"/>
          <w:sz w:val="22"/>
          <w:shd w:val="clear" w:color="auto" w:fill="FFFFFF"/>
        </w:rPr>
        <w:t xml:space="preserve">acetyl-CoA genes] and </w:t>
      </w:r>
      <w:r w:rsidR="00292061" w:rsidRPr="00DA0452">
        <w:rPr>
          <w:rFonts w:ascii="Arial" w:hAnsi="Arial" w:cs="Arial"/>
          <w:sz w:val="22"/>
          <w:shd w:val="clear" w:color="auto" w:fill="FFFFFF"/>
        </w:rPr>
        <w:t>down regul</w:t>
      </w:r>
      <w:r w:rsidR="00292061">
        <w:rPr>
          <w:rFonts w:ascii="Arial" w:hAnsi="Arial" w:cs="Arial"/>
          <w:sz w:val="22"/>
          <w:shd w:val="clear" w:color="auto" w:fill="FFFFFF"/>
        </w:rPr>
        <w:t>a</w:t>
      </w:r>
      <w:r w:rsidR="00292061" w:rsidRPr="00DA0452">
        <w:rPr>
          <w:rFonts w:ascii="Arial" w:hAnsi="Arial" w:cs="Arial"/>
          <w:sz w:val="22"/>
          <w:shd w:val="clear" w:color="auto" w:fill="FFFFFF"/>
        </w:rPr>
        <w:t>ted</w:t>
      </w:r>
      <w:r w:rsidRPr="00DA0452">
        <w:rPr>
          <w:rFonts w:ascii="Arial" w:hAnsi="Arial" w:cs="Arial"/>
          <w:sz w:val="22"/>
          <w:shd w:val="clear" w:color="auto" w:fill="FFFFFF"/>
        </w:rPr>
        <w:t xml:space="preserve"> eight TIP enzymes</w:t>
      </w:r>
      <w:r w:rsidR="00E3087D" w:rsidRPr="00DA0452">
        <w:rPr>
          <w:rFonts w:ascii="Arial" w:hAnsi="Arial" w:cs="Arial"/>
          <w:sz w:val="22"/>
          <w:shd w:val="clear" w:color="auto" w:fill="FFFFFF"/>
        </w:rPr>
        <w:t xml:space="preserve"> genes. Furthermore,</w:t>
      </w:r>
      <w:r w:rsidRPr="00DA0452">
        <w:rPr>
          <w:rFonts w:ascii="Arial" w:hAnsi="Arial" w:cs="Arial"/>
          <w:sz w:val="22"/>
          <w:shd w:val="clear" w:color="auto" w:fill="FFFFFF"/>
        </w:rPr>
        <w:t xml:space="preserve"> IPC+IPO upregulated 24 TIP enzymes </w:t>
      </w:r>
      <w:r w:rsidR="00E3087D" w:rsidRPr="00DA0452">
        <w:rPr>
          <w:rFonts w:ascii="Arial" w:hAnsi="Arial" w:cs="Arial"/>
          <w:sz w:val="22"/>
          <w:shd w:val="clear" w:color="auto" w:fill="FFFFFF"/>
        </w:rPr>
        <w:t>genes [18</w:t>
      </w:r>
      <w:r w:rsidRPr="00DA0452">
        <w:rPr>
          <w:rFonts w:ascii="Arial" w:hAnsi="Arial" w:cs="Arial"/>
          <w:sz w:val="22"/>
          <w:shd w:val="clear" w:color="auto" w:fill="FFFFFF"/>
        </w:rPr>
        <w:t xml:space="preserve"> glycolysis genes, two mevalonate genes, and four </w:t>
      </w:r>
      <w:r w:rsidR="00E3087D" w:rsidRPr="00DA0452">
        <w:rPr>
          <w:rFonts w:ascii="Arial" w:hAnsi="Arial" w:cs="Arial"/>
          <w:sz w:val="22"/>
          <w:shd w:val="clear" w:color="auto" w:fill="FFFFFF"/>
        </w:rPr>
        <w:t>acetyl-CoA genes] and downregulated one TIP</w:t>
      </w:r>
      <w:r w:rsidRPr="00DA0452">
        <w:rPr>
          <w:rFonts w:ascii="Arial" w:hAnsi="Arial" w:cs="Arial"/>
          <w:sz w:val="22"/>
          <w:shd w:val="clear" w:color="auto" w:fill="FFFFFF"/>
        </w:rPr>
        <w:t xml:space="preserve"> enzyme</w:t>
      </w:r>
      <w:r w:rsidR="00E3087D" w:rsidRPr="00DA0452">
        <w:rPr>
          <w:rFonts w:ascii="Arial" w:hAnsi="Arial" w:cs="Arial"/>
          <w:sz w:val="22"/>
          <w:shd w:val="clear" w:color="auto" w:fill="FFFFFF"/>
        </w:rPr>
        <w:t xml:space="preserve"> gene</w:t>
      </w:r>
      <w:r w:rsidR="00E3087D" w:rsidRPr="00DA0452">
        <w:rPr>
          <w:rFonts w:ascii="Arial" w:hAnsi="Arial" w:cs="Arial"/>
          <w:b/>
          <w:bCs/>
          <w:sz w:val="22"/>
          <w:shd w:val="clear" w:color="auto" w:fill="FFFFFF"/>
        </w:rPr>
        <w:t xml:space="preserve"> (Figure 4A)</w:t>
      </w:r>
      <w:r w:rsidRPr="00DA0452">
        <w:rPr>
          <w:rFonts w:ascii="Arial" w:hAnsi="Arial" w:cs="Arial"/>
          <w:sz w:val="22"/>
          <w:shd w:val="clear" w:color="auto" w:fill="FFFFFF"/>
        </w:rPr>
        <w:t xml:space="preserve">. </w:t>
      </w:r>
      <w:r w:rsidR="00D17B8F" w:rsidRPr="00DA0452">
        <w:rPr>
          <w:rFonts w:ascii="Arial" w:hAnsi="Arial" w:cs="Arial"/>
          <w:sz w:val="22"/>
          <w:shd w:val="clear" w:color="auto" w:fill="FFFFFF"/>
        </w:rPr>
        <w:t>Then, we used the</w:t>
      </w:r>
      <w:r w:rsidR="00D17B8F" w:rsidRPr="00DA0452">
        <w:rPr>
          <w:rFonts w:ascii="Arial" w:hAnsi="Arial" w:cs="Arial"/>
          <w:sz w:val="22"/>
        </w:rPr>
        <w:t xml:space="preserve"> </w:t>
      </w:r>
      <w:r w:rsidR="00D17B8F" w:rsidRPr="00DA0452">
        <w:rPr>
          <w:rFonts w:ascii="Arial" w:hAnsi="Arial" w:cs="Arial"/>
          <w:sz w:val="22"/>
          <w:shd w:val="clear" w:color="auto" w:fill="FFFFFF"/>
        </w:rPr>
        <w:t>Venn diagram to examine the up and downregulated genes (</w:t>
      </w:r>
      <w:r w:rsidR="00D17B8F" w:rsidRPr="00DA0452">
        <w:rPr>
          <w:rFonts w:ascii="Arial" w:hAnsi="Arial" w:cs="Arial"/>
          <w:b/>
          <w:sz w:val="22"/>
          <w:shd w:val="clear" w:color="auto" w:fill="FFFFFF"/>
        </w:rPr>
        <w:t>Figures 4 B and C</w:t>
      </w:r>
      <w:r w:rsidR="00D17B8F" w:rsidRPr="00DA0452">
        <w:rPr>
          <w:rFonts w:ascii="Arial" w:hAnsi="Arial" w:cs="Arial"/>
          <w:sz w:val="22"/>
          <w:shd w:val="clear" w:color="auto" w:fill="FFFFFF"/>
        </w:rPr>
        <w:t xml:space="preserve">). </w:t>
      </w:r>
      <w:r w:rsidRPr="00DA0452">
        <w:rPr>
          <w:rFonts w:ascii="Arial" w:hAnsi="Arial" w:cs="Arial"/>
          <w:sz w:val="22"/>
          <w:shd w:val="clear" w:color="auto" w:fill="FFFFFF"/>
        </w:rPr>
        <w:t xml:space="preserve">These highly innovative findings have demonstrated that </w:t>
      </w:r>
      <w:r w:rsidR="0078794A" w:rsidRPr="00DA0452">
        <w:rPr>
          <w:rFonts w:ascii="Arial" w:hAnsi="Arial" w:cs="Arial"/>
          <w:iCs/>
          <w:sz w:val="22"/>
          <w:shd w:val="clear" w:color="auto" w:fill="FFFFFF"/>
        </w:rPr>
        <w:t>the</w:t>
      </w:r>
      <w:r w:rsidRPr="00DA0452">
        <w:rPr>
          <w:rFonts w:ascii="Arial" w:hAnsi="Arial" w:cs="Arial"/>
          <w:sz w:val="22"/>
          <w:shd w:val="clear" w:color="auto" w:fill="FFFFFF"/>
        </w:rPr>
        <w:t xml:space="preserve"> IPC and IPO induce much m</w:t>
      </w:r>
      <w:r w:rsidR="0078794A" w:rsidRPr="00DA0452">
        <w:rPr>
          <w:rFonts w:ascii="Arial" w:hAnsi="Arial" w:cs="Arial"/>
          <w:sz w:val="22"/>
          <w:shd w:val="clear" w:color="auto" w:fill="FFFFFF"/>
        </w:rPr>
        <w:t xml:space="preserve">ore TIP enzymes than liver IRI. </w:t>
      </w:r>
      <w:r w:rsidRPr="00DA0452">
        <w:rPr>
          <w:rFonts w:ascii="Arial" w:hAnsi="Arial" w:cs="Arial"/>
          <w:sz w:val="22"/>
          <w:shd w:val="clear" w:color="auto" w:fill="FFFFFF"/>
        </w:rPr>
        <w:t>TIPs may play significant roles for enhancing inflammasome gene upregulations</w:t>
      </w:r>
      <w:r w:rsidRPr="00DA0452">
        <w:rPr>
          <w:rFonts w:ascii="Arial" w:hAnsi="Arial" w:cs="Arial"/>
          <w:sz w:val="22"/>
          <w:shd w:val="clear" w:color="auto" w:fill="FFFFFF"/>
        </w:rPr>
        <w:fldChar w:fldCharType="begin">
          <w:fldData xml:space="preserve">PEVuZE5vdGU+PENpdGU+PEF1dGhvcj5CYXJiaWVyPC9BdXRob3I+PFllYXI+MjAxOTwvWWVhcj48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</w:fldData>
        </w:fldChar>
      </w:r>
      <w:r w:rsidR="00E97555" w:rsidRPr="00DA0452">
        <w:rPr>
          <w:rFonts w:ascii="Arial" w:hAnsi="Arial" w:cs="Arial"/>
          <w:sz w:val="22"/>
          <w:shd w:val="clear" w:color="auto" w:fill="FFFFFF"/>
        </w:rPr>
        <w:instrText xml:space="preserve"> ADDIN EN.CITE </w:instrText>
      </w:r>
      <w:r w:rsidR="00E97555" w:rsidRPr="00DA0452">
        <w:rPr>
          <w:rFonts w:ascii="Arial" w:hAnsi="Arial" w:cs="Arial"/>
          <w:sz w:val="22"/>
          <w:shd w:val="clear" w:color="auto" w:fill="FFFFFF"/>
        </w:rPr>
        <w:fldChar w:fldCharType="begin">
          <w:fldData xml:space="preserve">PEVuZE5vdGU+PENpdGU+PEF1dGhvcj5CYXJiaWVyPC9BdXRob3I+PFllYXI+MjAxOTwvWWVhcj48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</w:fldData>
        </w:fldChar>
      </w:r>
      <w:r w:rsidR="00E97555" w:rsidRPr="00DA0452">
        <w:rPr>
          <w:rFonts w:ascii="Arial" w:hAnsi="Arial" w:cs="Arial"/>
          <w:sz w:val="22"/>
          <w:shd w:val="clear" w:color="auto" w:fill="FFFFFF"/>
        </w:rPr>
        <w:instrText xml:space="preserve"> ADDIN EN.CITE.DATA </w:instrText>
      </w:r>
      <w:r w:rsidR="00E97555" w:rsidRPr="00DA0452">
        <w:rPr>
          <w:rFonts w:ascii="Arial" w:hAnsi="Arial" w:cs="Arial"/>
          <w:sz w:val="22"/>
          <w:shd w:val="clear" w:color="auto" w:fill="FFFFFF"/>
        </w:rPr>
      </w:r>
      <w:r w:rsidR="00E97555" w:rsidRPr="00DA0452">
        <w:rPr>
          <w:rFonts w:ascii="Arial" w:hAnsi="Arial" w:cs="Arial"/>
          <w:sz w:val="22"/>
          <w:shd w:val="clear" w:color="auto" w:fill="FFFFFF"/>
        </w:rPr>
        <w:fldChar w:fldCharType="end"/>
      </w:r>
      <w:r w:rsidRPr="00DA0452">
        <w:rPr>
          <w:rFonts w:ascii="Arial" w:hAnsi="Arial" w:cs="Arial"/>
          <w:sz w:val="22"/>
          <w:shd w:val="clear" w:color="auto" w:fill="FFFFFF"/>
        </w:rPr>
      </w:r>
      <w:r w:rsidRPr="00DA0452">
        <w:rPr>
          <w:rFonts w:ascii="Arial" w:hAnsi="Arial" w:cs="Arial"/>
          <w:sz w:val="22"/>
          <w:shd w:val="clear" w:color="auto" w:fill="FFFFFF"/>
        </w:rPr>
        <w:fldChar w:fldCharType="separate"/>
      </w:r>
      <w:r w:rsidR="00E97555" w:rsidRPr="00DA0452">
        <w:rPr>
          <w:rFonts w:ascii="Arial" w:hAnsi="Arial" w:cs="Arial"/>
          <w:noProof/>
          <w:sz w:val="22"/>
          <w:shd w:val="clear" w:color="auto" w:fill="FFFFFF"/>
          <w:vertAlign w:val="superscript"/>
        </w:rPr>
        <w:t>66</w:t>
      </w:r>
      <w:r w:rsidRPr="00DA0452">
        <w:rPr>
          <w:rFonts w:ascii="Arial" w:hAnsi="Arial" w:cs="Arial"/>
          <w:sz w:val="22"/>
          <w:shd w:val="clear" w:color="auto" w:fill="FFFFFF"/>
        </w:rPr>
        <w:fldChar w:fldCharType="end"/>
      </w:r>
      <w:r w:rsidR="0078794A" w:rsidRPr="00DA0452">
        <w:rPr>
          <w:rFonts w:ascii="Arial" w:hAnsi="Arial" w:cs="Arial"/>
          <w:sz w:val="22"/>
          <w:shd w:val="clear" w:color="auto" w:fill="FFFFFF"/>
        </w:rPr>
        <w:t>.</w:t>
      </w:r>
      <w:r w:rsidRPr="00DA0452">
        <w:rPr>
          <w:rFonts w:ascii="Arial" w:hAnsi="Arial" w:cs="Arial"/>
          <w:sz w:val="22"/>
          <w:shd w:val="clear" w:color="auto" w:fill="FFFFFF"/>
        </w:rPr>
        <w:t xml:space="preserve"> IPC and IPO induce significant upregulation of acetyl-CoA synt</w:t>
      </w:r>
      <w:r w:rsidR="0078794A" w:rsidRPr="00DA0452">
        <w:rPr>
          <w:rFonts w:ascii="Arial" w:hAnsi="Arial" w:cs="Arial"/>
          <w:sz w:val="22"/>
          <w:shd w:val="clear" w:color="auto" w:fill="FFFFFF"/>
        </w:rPr>
        <w:t>hesis enz</w:t>
      </w:r>
      <w:r w:rsidR="00D17B8F" w:rsidRPr="00DA0452">
        <w:rPr>
          <w:rFonts w:ascii="Arial" w:hAnsi="Arial" w:cs="Arial"/>
          <w:sz w:val="22"/>
          <w:shd w:val="clear" w:color="auto" w:fill="FFFFFF"/>
        </w:rPr>
        <w:t>ymes but IRI does not. However,</w:t>
      </w:r>
      <w:r w:rsidRPr="00DA0452">
        <w:rPr>
          <w:rFonts w:ascii="Arial" w:hAnsi="Arial" w:cs="Arial"/>
          <w:sz w:val="22"/>
          <w:shd w:val="clear" w:color="auto" w:fill="FFFFFF"/>
        </w:rPr>
        <w:t xml:space="preserve"> IPC and IPO significantly induce glycolysis enzymes. We also used the GENEOTOLOGY website to analyze the TIP genes in these four groups and found top five-fold enrichment pathways that are related to each group (</w:t>
      </w:r>
      <w:r w:rsidRPr="00DA0452">
        <w:rPr>
          <w:rFonts w:ascii="Arial" w:hAnsi="Arial" w:cs="Arial"/>
          <w:b/>
          <w:bCs/>
          <w:sz w:val="22"/>
          <w:shd w:val="clear" w:color="auto" w:fill="FFFFFF"/>
        </w:rPr>
        <w:t>Figure 4D</w:t>
      </w:r>
      <w:r w:rsidRPr="00DA0452">
        <w:rPr>
          <w:rFonts w:ascii="Arial" w:hAnsi="Arial" w:cs="Arial"/>
          <w:sz w:val="22"/>
          <w:shd w:val="clear" w:color="auto" w:fill="FFFFFF"/>
        </w:rPr>
        <w:t xml:space="preserve">). </w:t>
      </w:r>
      <w:r w:rsidR="00D17B8F" w:rsidRPr="00DA0452">
        <w:rPr>
          <w:rFonts w:ascii="Arial" w:hAnsi="Arial" w:cs="Arial"/>
          <w:sz w:val="22"/>
          <w:shd w:val="clear" w:color="auto" w:fill="FFFFFF"/>
        </w:rPr>
        <w:t>These results demonstrated that</w:t>
      </w:r>
      <w:r w:rsidRPr="00DA0452">
        <w:rPr>
          <w:rFonts w:ascii="Arial" w:hAnsi="Arial" w:cs="Arial"/>
          <w:sz w:val="22"/>
          <w:shd w:val="clear" w:color="auto" w:fill="FFFFFF"/>
        </w:rPr>
        <w:t xml:space="preserve"> </w:t>
      </w:r>
      <w:r w:rsidR="00D17B8F" w:rsidRPr="00DA0452">
        <w:rPr>
          <w:rFonts w:ascii="Arial" w:hAnsi="Arial" w:cs="Arial"/>
          <w:sz w:val="22"/>
          <w:shd w:val="clear" w:color="auto" w:fill="FFFFFF"/>
        </w:rPr>
        <w:t>a</w:t>
      </w:r>
      <w:r w:rsidRPr="00DA0452">
        <w:rPr>
          <w:rFonts w:ascii="Arial" w:hAnsi="Arial" w:cs="Arial"/>
          <w:sz w:val="22"/>
          <w:shd w:val="clear" w:color="auto" w:fill="FFFFFF"/>
        </w:rPr>
        <w:t xml:space="preserve">ll </w:t>
      </w:r>
      <w:r w:rsidR="00D17B8F" w:rsidRPr="00DA0452">
        <w:rPr>
          <w:rFonts w:ascii="Arial" w:hAnsi="Arial" w:cs="Arial"/>
          <w:sz w:val="22"/>
          <w:shd w:val="clear" w:color="auto" w:fill="FFFFFF"/>
        </w:rPr>
        <w:t xml:space="preserve">the </w:t>
      </w:r>
      <w:r w:rsidRPr="00DA0452">
        <w:rPr>
          <w:rFonts w:ascii="Arial" w:hAnsi="Arial" w:cs="Arial"/>
          <w:sz w:val="22"/>
          <w:shd w:val="clear" w:color="auto" w:fill="FFFFFF"/>
        </w:rPr>
        <w:t>four gr</w:t>
      </w:r>
      <w:r w:rsidR="00D17B8F" w:rsidRPr="00DA0452">
        <w:rPr>
          <w:rFonts w:ascii="Arial" w:hAnsi="Arial" w:cs="Arial"/>
          <w:sz w:val="22"/>
          <w:shd w:val="clear" w:color="auto" w:fill="FFFFFF"/>
        </w:rPr>
        <w:t>oups induced top five pathways. T</w:t>
      </w:r>
      <w:r w:rsidRPr="00DA0452">
        <w:rPr>
          <w:rFonts w:ascii="Arial" w:hAnsi="Arial" w:cs="Arial"/>
          <w:sz w:val="22"/>
          <w:shd w:val="clear" w:color="auto" w:fill="FFFFFF"/>
        </w:rPr>
        <w:t xml:space="preserve">here </w:t>
      </w:r>
      <w:r w:rsidR="005F7C03" w:rsidRPr="00DA0452">
        <w:rPr>
          <w:rFonts w:ascii="Arial" w:hAnsi="Arial" w:cs="Arial"/>
          <w:color w:val="000000" w:themeColor="text1"/>
          <w:sz w:val="22"/>
          <w:shd w:val="clear" w:color="auto" w:fill="FFFFFF"/>
        </w:rPr>
        <w:t>are</w:t>
      </w:r>
      <w:r w:rsidRPr="00DA0452">
        <w:rPr>
          <w:rFonts w:ascii="Arial" w:hAnsi="Arial" w:cs="Arial"/>
          <w:sz w:val="22"/>
          <w:shd w:val="clear" w:color="auto" w:fill="FFFFFF"/>
        </w:rPr>
        <w:t xml:space="preserve"> three pathways shared by </w:t>
      </w:r>
      <w:r w:rsidR="00D17B8F" w:rsidRPr="00DA0452">
        <w:rPr>
          <w:rFonts w:ascii="Arial" w:hAnsi="Arial" w:cs="Arial"/>
          <w:sz w:val="22"/>
          <w:shd w:val="clear" w:color="auto" w:fill="FFFFFF"/>
        </w:rPr>
        <w:t>the four groups. However, t</w:t>
      </w:r>
      <w:r w:rsidRPr="00DA0452">
        <w:rPr>
          <w:rFonts w:ascii="Arial" w:hAnsi="Arial" w:cs="Arial"/>
          <w:sz w:val="22"/>
          <w:shd w:val="clear" w:color="auto" w:fill="FFFFFF"/>
        </w:rPr>
        <w:t xml:space="preserve">here is </w:t>
      </w:r>
      <w:r w:rsidR="00D17B8F" w:rsidRPr="00DA0452">
        <w:rPr>
          <w:rFonts w:ascii="Arial" w:hAnsi="Arial" w:cs="Arial"/>
          <w:sz w:val="22"/>
          <w:shd w:val="clear" w:color="auto" w:fill="FFFFFF"/>
        </w:rPr>
        <w:t xml:space="preserve">only </w:t>
      </w:r>
      <w:r w:rsidRPr="00DA0452">
        <w:rPr>
          <w:rFonts w:ascii="Arial" w:hAnsi="Arial" w:cs="Arial"/>
          <w:sz w:val="22"/>
          <w:shd w:val="clear" w:color="auto" w:fill="FFFFFF"/>
        </w:rPr>
        <w:t>one pathway s</w:t>
      </w:r>
      <w:r w:rsidR="00D17B8F" w:rsidRPr="00DA0452">
        <w:rPr>
          <w:rFonts w:ascii="Arial" w:hAnsi="Arial" w:cs="Arial"/>
          <w:sz w:val="22"/>
          <w:shd w:val="clear" w:color="auto" w:fill="FFFFFF"/>
        </w:rPr>
        <w:t xml:space="preserve">hared by IPC+IPO and IPC alone and </w:t>
      </w:r>
      <w:r w:rsidRPr="00DA0452">
        <w:rPr>
          <w:rFonts w:ascii="Arial" w:hAnsi="Arial" w:cs="Arial"/>
          <w:sz w:val="22"/>
          <w:shd w:val="clear" w:color="auto" w:fill="FFFFFF"/>
        </w:rPr>
        <w:t>one pathway shared by IPC+IPO and IPO alone</w:t>
      </w:r>
      <w:r w:rsidR="00D17B8F" w:rsidRPr="00DA0452">
        <w:rPr>
          <w:rFonts w:ascii="Arial" w:hAnsi="Arial" w:cs="Arial"/>
          <w:b/>
          <w:bCs/>
          <w:sz w:val="22"/>
          <w:shd w:val="clear" w:color="auto" w:fill="FFFFFF"/>
        </w:rPr>
        <w:t xml:space="preserve"> (Figures 4E and F)</w:t>
      </w:r>
      <w:r w:rsidRPr="00DA0452">
        <w:rPr>
          <w:rFonts w:ascii="Arial" w:hAnsi="Arial" w:cs="Arial"/>
          <w:sz w:val="22"/>
          <w:shd w:val="clear" w:color="auto" w:fill="FFFFFF"/>
        </w:rPr>
        <w:t>. Our results have demonstrated for the first time that IPC, IPO and reperfusion activate TIP enzymes, enhance TI and amplify upregulation of inflammasome regulators and IRI.</w:t>
      </w:r>
    </w:p>
    <w:p w14:paraId="2DDD3258" w14:textId="21384A33" w:rsidR="0083122B" w:rsidRPr="00DA0452" w:rsidRDefault="0078794A" w:rsidP="007E42C5">
      <w:pPr>
        <w:pStyle w:val="MDPI31text"/>
        <w:spacing w:line="360" w:lineRule="auto"/>
        <w:ind w:firstLine="0"/>
        <w:rPr>
          <w:rFonts w:ascii="Arial" w:hAnsi="Arial" w:cs="Arial"/>
          <w:sz w:val="22"/>
          <w:shd w:val="clear" w:color="auto" w:fill="FFFFFF"/>
        </w:rPr>
      </w:pPr>
      <w:r w:rsidRPr="00DA0452">
        <w:rPr>
          <w:rFonts w:ascii="Arial" w:hAnsi="Arial" w:cs="Arial"/>
          <w:noProof/>
          <w:sz w:val="22"/>
          <w:shd w:val="clear" w:color="auto" w:fill="FFFFFF"/>
          <w:lang w:eastAsia="en-US" w:bidi="ar-SA"/>
        </w:rPr>
        <w:lastRenderedPageBreak/>
        <w:drawing>
          <wp:inline distT="0" distB="0" distL="0" distR="0" wp14:anchorId="541AB6F7" wp14:editId="527CECF7">
            <wp:extent cx="5575110" cy="7094740"/>
            <wp:effectExtent l="19050" t="19050" r="2603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7468" cy="7135917"/>
                    </a:xfrm>
                    <a:prstGeom prst="rect">
                      <a:avLst/>
                    </a:prstGeom>
                    <a:noFill/>
                    <a:ln>
                      <a:solidFill>
                        <a:schemeClr val="tx1"/>
                      </a:solidFill>
                    </a:ln>
                  </pic:spPr>
                </pic:pic>
              </a:graphicData>
            </a:graphic>
          </wp:inline>
        </w:drawing>
      </w:r>
    </w:p>
    <w:p w14:paraId="077A9D99" w14:textId="143AB231" w:rsidR="0083122B" w:rsidRPr="00DA0452" w:rsidRDefault="00D93277" w:rsidP="007E42C5">
      <w:pPr>
        <w:pStyle w:val="MDPI51figurecaption"/>
        <w:spacing w:line="360" w:lineRule="auto"/>
        <w:ind w:left="0" w:right="0"/>
        <w:rPr>
          <w:rFonts w:ascii="Arial" w:hAnsi="Arial" w:cs="Arial"/>
          <w:sz w:val="22"/>
          <w:szCs w:val="22"/>
        </w:rPr>
      </w:pPr>
      <w:r w:rsidRPr="00DA0452">
        <w:rPr>
          <w:rFonts w:ascii="Arial" w:hAnsi="Arial" w:cs="Arial"/>
          <w:b/>
          <w:sz w:val="22"/>
          <w:szCs w:val="22"/>
        </w:rPr>
        <w:t xml:space="preserve">Figure 4. </w:t>
      </w:r>
      <w:r w:rsidR="0083122B" w:rsidRPr="00DA0452">
        <w:rPr>
          <w:rFonts w:ascii="Arial" w:hAnsi="Arial" w:cs="Arial"/>
          <w:b/>
          <w:sz w:val="22"/>
          <w:szCs w:val="22"/>
        </w:rPr>
        <w:t xml:space="preserve">A database mining work </w:t>
      </w:r>
      <w:r w:rsidR="00D17B8F" w:rsidRPr="00DA0452">
        <w:rPr>
          <w:rFonts w:ascii="Arial" w:hAnsi="Arial" w:cs="Arial"/>
          <w:b/>
          <w:sz w:val="22"/>
          <w:szCs w:val="22"/>
        </w:rPr>
        <w:t xml:space="preserve">(GSE24430) </w:t>
      </w:r>
      <w:r w:rsidR="0083122B" w:rsidRPr="00DA0452">
        <w:rPr>
          <w:rFonts w:ascii="Arial" w:hAnsi="Arial" w:cs="Arial"/>
          <w:b/>
          <w:sz w:val="22"/>
          <w:szCs w:val="22"/>
        </w:rPr>
        <w:t>of rat liver ischemia-reperfusion with trained immunity pathway (TIP) enzymes</w:t>
      </w:r>
      <w:r w:rsidR="0083122B" w:rsidRPr="00DA0452">
        <w:rPr>
          <w:rFonts w:ascii="Arial" w:hAnsi="Arial" w:cs="Arial"/>
          <w:sz w:val="22"/>
          <w:szCs w:val="22"/>
        </w:rPr>
        <w:t xml:space="preserve">. </w:t>
      </w:r>
      <w:r w:rsidR="0083122B" w:rsidRPr="00DA0452">
        <w:rPr>
          <w:rFonts w:ascii="Arial" w:hAnsi="Arial" w:cs="Arial"/>
          <w:b/>
          <w:sz w:val="22"/>
          <w:szCs w:val="22"/>
        </w:rPr>
        <w:t>(A)</w:t>
      </w:r>
      <w:r w:rsidR="0083122B" w:rsidRPr="00DA0452">
        <w:rPr>
          <w:rFonts w:ascii="Arial" w:hAnsi="Arial" w:cs="Arial"/>
          <w:sz w:val="22"/>
          <w:szCs w:val="22"/>
        </w:rPr>
        <w:t xml:space="preserve"> The detail description of group classification and a summary of TIP gene changes (up-/downregulation) in each group. </w:t>
      </w:r>
      <w:r w:rsidR="0083122B" w:rsidRPr="00DA0452">
        <w:rPr>
          <w:rFonts w:ascii="Arial" w:hAnsi="Arial" w:cs="Arial"/>
          <w:b/>
          <w:sz w:val="22"/>
          <w:szCs w:val="22"/>
        </w:rPr>
        <w:t>(B)</w:t>
      </w:r>
      <w:r w:rsidR="0083122B" w:rsidRPr="00DA0452">
        <w:rPr>
          <w:rFonts w:ascii="Arial" w:hAnsi="Arial" w:cs="Arial"/>
          <w:sz w:val="22"/>
          <w:szCs w:val="22"/>
        </w:rPr>
        <w:t xml:space="preserve">, Venn diagram results of up- or downregulation genes that are shown in A. </w:t>
      </w:r>
      <w:r w:rsidR="0083122B" w:rsidRPr="00DA0452">
        <w:rPr>
          <w:rFonts w:ascii="Arial" w:hAnsi="Arial" w:cs="Arial"/>
          <w:b/>
          <w:sz w:val="22"/>
          <w:szCs w:val="22"/>
        </w:rPr>
        <w:t>(C)</w:t>
      </w:r>
      <w:r w:rsidR="0083122B" w:rsidRPr="00DA0452">
        <w:rPr>
          <w:rFonts w:ascii="Arial" w:hAnsi="Arial" w:cs="Arial"/>
          <w:sz w:val="22"/>
          <w:szCs w:val="22"/>
        </w:rPr>
        <w:t xml:space="preserve"> The details of overlapped genes groups, gene names, and fold changes (Log2FC) of each gene.  *P value &lt; 0.05. Glycolysis, acetyl-CoA, mevalonate pathway enzymes were marked in black, orange, and green, respectively. </w:t>
      </w:r>
      <w:r w:rsidR="0083122B" w:rsidRPr="00DA0452">
        <w:rPr>
          <w:rFonts w:ascii="Arial" w:hAnsi="Arial" w:cs="Arial"/>
          <w:b/>
          <w:sz w:val="22"/>
          <w:szCs w:val="22"/>
        </w:rPr>
        <w:t xml:space="preserve">(D) </w:t>
      </w:r>
      <w:r w:rsidR="0083122B" w:rsidRPr="00DA0452">
        <w:rPr>
          <w:rFonts w:ascii="Arial" w:hAnsi="Arial" w:cs="Arial"/>
          <w:sz w:val="22"/>
          <w:szCs w:val="22"/>
        </w:rPr>
        <w:t xml:space="preserve">We used GENEONTOLOGY website </w:t>
      </w:r>
      <w:r w:rsidR="0083122B" w:rsidRPr="00DA0452">
        <w:rPr>
          <w:rFonts w:ascii="Arial" w:hAnsi="Arial" w:cs="Arial"/>
          <w:sz w:val="22"/>
          <w:szCs w:val="22"/>
        </w:rPr>
        <w:lastRenderedPageBreak/>
        <w:t>(</w:t>
      </w:r>
      <w:hyperlink r:id="rId17" w:history="1">
        <w:r w:rsidR="0083122B" w:rsidRPr="00DA0452">
          <w:rPr>
            <w:rStyle w:val="Hyperlink"/>
            <w:rFonts w:ascii="Arial" w:hAnsi="Arial" w:cs="Arial"/>
            <w:bCs/>
            <w:sz w:val="22"/>
            <w:szCs w:val="22"/>
            <w:u w:val="none"/>
          </w:rPr>
          <w:t>http://geneontology.org</w:t>
        </w:r>
      </w:hyperlink>
      <w:hyperlink r:id="rId18" w:history="1">
        <w:r w:rsidR="0083122B" w:rsidRPr="00DA0452">
          <w:rPr>
            <w:rStyle w:val="Hyperlink"/>
            <w:rFonts w:ascii="Arial" w:hAnsi="Arial" w:cs="Arial"/>
            <w:bCs/>
            <w:sz w:val="22"/>
            <w:szCs w:val="22"/>
            <w:u w:val="none"/>
          </w:rPr>
          <w:t>/</w:t>
        </w:r>
      </w:hyperlink>
      <w:r w:rsidR="0083122B" w:rsidRPr="00DA0452">
        <w:rPr>
          <w:rFonts w:ascii="Arial" w:hAnsi="Arial" w:cs="Arial"/>
          <w:sz w:val="22"/>
          <w:szCs w:val="22"/>
        </w:rPr>
        <w:t>) to analysis four groups (IRI, IPC, IPO, IPC+IPO) of TIP genes in C and found top five-fold enrichment pathways that are related to each group entities.</w:t>
      </w:r>
      <w:r w:rsidR="0083122B" w:rsidRPr="00DA0452">
        <w:rPr>
          <w:rFonts w:ascii="Arial" w:hAnsi="Arial" w:cs="Arial"/>
          <w:b/>
          <w:sz w:val="22"/>
          <w:szCs w:val="22"/>
        </w:rPr>
        <w:t xml:space="preserve"> (E)</w:t>
      </w:r>
      <w:r w:rsidR="0083122B" w:rsidRPr="00DA0452">
        <w:rPr>
          <w:rFonts w:ascii="Arial" w:hAnsi="Arial" w:cs="Arial"/>
          <w:sz w:val="22"/>
          <w:szCs w:val="22"/>
        </w:rPr>
        <w:t xml:space="preserve"> The Venn diagram of four group pathways. </w:t>
      </w:r>
      <w:r w:rsidR="0083122B" w:rsidRPr="00DA0452">
        <w:rPr>
          <w:rFonts w:ascii="Arial" w:hAnsi="Arial" w:cs="Arial"/>
          <w:b/>
          <w:sz w:val="22"/>
          <w:szCs w:val="22"/>
        </w:rPr>
        <w:t>(F)</w:t>
      </w:r>
      <w:r w:rsidR="0083122B" w:rsidRPr="00DA0452">
        <w:rPr>
          <w:rFonts w:ascii="Arial" w:hAnsi="Arial" w:cs="Arial"/>
          <w:sz w:val="22"/>
          <w:szCs w:val="22"/>
        </w:rPr>
        <w:t xml:space="preserve"> The overlapped pathway among four groups mentioned above. * The total gene list of each group can be found in supplemental table 6.</w:t>
      </w:r>
    </w:p>
    <w:p w14:paraId="26B4067B" w14:textId="13466762" w:rsidR="00B14CCF" w:rsidRPr="00DA0452" w:rsidRDefault="00D93277" w:rsidP="007E42C5">
      <w:pPr>
        <w:pStyle w:val="MDPI22heading2"/>
        <w:spacing w:line="360" w:lineRule="auto"/>
        <w:rPr>
          <w:rFonts w:ascii="Arial" w:hAnsi="Arial" w:cs="Arial"/>
          <w:color w:val="212121"/>
          <w:sz w:val="22"/>
          <w:shd w:val="clear" w:color="auto" w:fill="FFFFFF"/>
        </w:rPr>
      </w:pPr>
      <w:r w:rsidRPr="00DA0452">
        <w:rPr>
          <w:rFonts w:ascii="Arial" w:hAnsi="Arial" w:cs="Arial"/>
          <w:color w:val="212121"/>
          <w:sz w:val="22"/>
          <w:shd w:val="clear" w:color="auto" w:fill="FFFFFF"/>
        </w:rPr>
        <w:t xml:space="preserve">2.4. </w:t>
      </w:r>
      <w:r w:rsidR="004D1BAB" w:rsidRPr="00DA0452">
        <w:rPr>
          <w:rFonts w:ascii="Arial" w:hAnsi="Arial" w:cs="Arial"/>
          <w:sz w:val="22"/>
        </w:rPr>
        <w:t xml:space="preserve">Caspase </w:t>
      </w:r>
      <w:r w:rsidR="00B14CCF" w:rsidRPr="00DA0452">
        <w:rPr>
          <w:rFonts w:ascii="Arial" w:hAnsi="Arial" w:cs="Arial"/>
          <w:sz w:val="22"/>
        </w:rPr>
        <w:t xml:space="preserve">1 is activated during liver IRI, suggesting that post-translational inflammasome protein complex assembly can also be a mechanism underlying liver IRI in addition to transcriptional upregulation of inflammasome regulators. </w:t>
      </w:r>
    </w:p>
    <w:p w14:paraId="63695BB2" w14:textId="0565F1EC" w:rsidR="00B14CCF" w:rsidRPr="00DA0452" w:rsidRDefault="00567501" w:rsidP="00567501">
      <w:pPr>
        <w:pStyle w:val="MDPI31text"/>
        <w:spacing w:after="240" w:line="360" w:lineRule="auto"/>
        <w:rPr>
          <w:rFonts w:ascii="Arial" w:hAnsi="Arial" w:cs="Arial"/>
          <w:sz w:val="22"/>
        </w:rPr>
      </w:pPr>
      <w:r>
        <w:rPr>
          <w:rFonts w:ascii="Arial" w:hAnsi="Arial" w:cs="Arial"/>
          <w:bCs/>
          <w:sz w:val="22"/>
        </w:rPr>
        <w:t>Based</w:t>
      </w:r>
      <w:r w:rsidR="00B14CCF" w:rsidRPr="00DA0452">
        <w:rPr>
          <w:rFonts w:ascii="Arial" w:hAnsi="Arial" w:cs="Arial"/>
          <w:bCs/>
          <w:sz w:val="22"/>
        </w:rPr>
        <w:t xml:space="preserve"> on the results from the transcriptomic database mining analysis, we generate</w:t>
      </w:r>
      <w:r>
        <w:rPr>
          <w:rFonts w:ascii="Arial" w:hAnsi="Arial" w:cs="Arial"/>
          <w:bCs/>
          <w:sz w:val="22"/>
        </w:rPr>
        <w:t>d</w:t>
      </w:r>
      <w:r w:rsidR="00B14CCF" w:rsidRPr="00DA0452">
        <w:rPr>
          <w:rFonts w:ascii="Arial" w:hAnsi="Arial" w:cs="Arial"/>
          <w:bCs/>
          <w:sz w:val="22"/>
        </w:rPr>
        <w:t xml:space="preserve"> a hypothesis that</w:t>
      </w:r>
      <w:r w:rsidR="004D1BAB" w:rsidRPr="00DA0452">
        <w:rPr>
          <w:rFonts w:ascii="Arial" w:hAnsi="Arial" w:cs="Arial"/>
          <w:sz w:val="22"/>
        </w:rPr>
        <w:t xml:space="preserve"> caspase </w:t>
      </w:r>
      <w:r w:rsidR="00B14CCF" w:rsidRPr="00DA0452">
        <w:rPr>
          <w:rFonts w:ascii="Arial" w:hAnsi="Arial" w:cs="Arial"/>
          <w:sz w:val="22"/>
        </w:rPr>
        <w:t xml:space="preserve">1 is activated in mouse liver I/R. To test this hypothesis, we first performed the liver IRI in WT mice. An increased </w:t>
      </w:r>
      <w:r w:rsidR="004D1BAB" w:rsidRPr="00DA0452">
        <w:rPr>
          <w:rFonts w:ascii="Arial" w:hAnsi="Arial" w:cs="Arial"/>
          <w:sz w:val="22"/>
        </w:rPr>
        <w:t xml:space="preserve">expression of activated caspase </w:t>
      </w:r>
      <w:r w:rsidR="00B14CCF" w:rsidRPr="00DA0452">
        <w:rPr>
          <w:rFonts w:ascii="Arial" w:hAnsi="Arial" w:cs="Arial"/>
          <w:sz w:val="22"/>
        </w:rPr>
        <w:t>1 was observed after 45 minutes of total liver ischemia followed by two hours of reperfusion (</w:t>
      </w:r>
      <w:r w:rsidR="00B14CCF" w:rsidRPr="00DA0452">
        <w:rPr>
          <w:rFonts w:ascii="Arial" w:hAnsi="Arial" w:cs="Arial"/>
          <w:b/>
          <w:bCs/>
          <w:sz w:val="22"/>
        </w:rPr>
        <w:t>Figure 5</w:t>
      </w:r>
      <w:r w:rsidR="001502DA" w:rsidRPr="00DA0452">
        <w:rPr>
          <w:rFonts w:ascii="Arial" w:hAnsi="Arial" w:cs="Arial"/>
          <w:b/>
          <w:bCs/>
          <w:sz w:val="22"/>
        </w:rPr>
        <w:t>A</w:t>
      </w:r>
      <w:r w:rsidR="00B14CCF" w:rsidRPr="00DA0452">
        <w:rPr>
          <w:rFonts w:ascii="Arial" w:hAnsi="Arial" w:cs="Arial"/>
          <w:sz w:val="22"/>
        </w:rPr>
        <w:t>). However, as the first control experiment when livers were procured without ischemia, and stored in cold University of Wisconsin solution for 24 hours, we did not observe activated caspase</w:t>
      </w:r>
      <w:r w:rsidR="004D1BAB" w:rsidRPr="00DA0452">
        <w:rPr>
          <w:rFonts w:ascii="Arial" w:hAnsi="Arial" w:cs="Arial"/>
          <w:sz w:val="22"/>
        </w:rPr>
        <w:t xml:space="preserve"> </w:t>
      </w:r>
      <w:r w:rsidR="00B14CCF" w:rsidRPr="00DA0452">
        <w:rPr>
          <w:rFonts w:ascii="Arial" w:hAnsi="Arial" w:cs="Arial"/>
          <w:sz w:val="22"/>
        </w:rPr>
        <w:t>1 expression</w:t>
      </w:r>
      <w:r w:rsidR="001502DA" w:rsidRPr="00DA0452">
        <w:rPr>
          <w:rFonts w:ascii="Arial" w:hAnsi="Arial" w:cs="Arial"/>
          <w:sz w:val="22"/>
        </w:rPr>
        <w:t xml:space="preserve"> (</w:t>
      </w:r>
      <w:r w:rsidR="001502DA" w:rsidRPr="00DA0452">
        <w:rPr>
          <w:rFonts w:ascii="Arial" w:hAnsi="Arial" w:cs="Arial"/>
          <w:b/>
          <w:bCs/>
          <w:sz w:val="22"/>
        </w:rPr>
        <w:t>Figure 5B</w:t>
      </w:r>
      <w:r w:rsidR="001502DA" w:rsidRPr="00DA0452">
        <w:rPr>
          <w:rFonts w:ascii="Arial" w:hAnsi="Arial" w:cs="Arial"/>
          <w:sz w:val="22"/>
        </w:rPr>
        <w:t>)</w:t>
      </w:r>
      <w:r w:rsidR="00B14CCF" w:rsidRPr="00DA0452">
        <w:rPr>
          <w:rFonts w:ascii="Arial" w:hAnsi="Arial" w:cs="Arial"/>
          <w:sz w:val="22"/>
        </w:rPr>
        <w:t>. Furthermore, as the second control experiment, interruption of blood flow to induce ischemia only without subsequent reperfusion did no</w:t>
      </w:r>
      <w:r w:rsidR="004D1BAB" w:rsidRPr="00DA0452">
        <w:rPr>
          <w:rFonts w:ascii="Arial" w:hAnsi="Arial" w:cs="Arial"/>
          <w:sz w:val="22"/>
        </w:rPr>
        <w:t xml:space="preserve">t lead to activation of caspase </w:t>
      </w:r>
      <w:r>
        <w:rPr>
          <w:rFonts w:ascii="Arial" w:hAnsi="Arial" w:cs="Arial"/>
          <w:sz w:val="22"/>
        </w:rPr>
        <w:t>1</w:t>
      </w:r>
      <w:r w:rsidR="00B14CCF" w:rsidRPr="00DA0452">
        <w:rPr>
          <w:rFonts w:ascii="Arial" w:hAnsi="Arial" w:cs="Arial"/>
          <w:sz w:val="22"/>
        </w:rPr>
        <w:t>, which were correlated well with our</w:t>
      </w:r>
      <w:r>
        <w:rPr>
          <w:rFonts w:ascii="Arial" w:hAnsi="Arial" w:cs="Arial"/>
          <w:sz w:val="22"/>
        </w:rPr>
        <w:t xml:space="preserve"> earlier</w:t>
      </w:r>
      <w:r w:rsidR="00B14CCF" w:rsidRPr="00DA0452">
        <w:rPr>
          <w:rFonts w:ascii="Arial" w:hAnsi="Arial" w:cs="Arial"/>
          <w:sz w:val="22"/>
        </w:rPr>
        <w:t xml:space="preserve"> findings </w:t>
      </w:r>
      <w:r>
        <w:rPr>
          <w:rFonts w:ascii="Arial" w:hAnsi="Arial" w:cs="Arial"/>
          <w:sz w:val="22"/>
        </w:rPr>
        <w:t>in the data mining analysis. R</w:t>
      </w:r>
      <w:r w:rsidR="00B14CCF" w:rsidRPr="00DA0452">
        <w:rPr>
          <w:rFonts w:ascii="Arial" w:hAnsi="Arial" w:cs="Arial"/>
          <w:sz w:val="22"/>
        </w:rPr>
        <w:t>eperfusion after ischemia has enhanced tissue injury responses comparing to that of ischemia alone potentially due to upregulation of TIPs enzymes and innate immune memory function. Taken together, our results have demonstrated that caspase</w:t>
      </w:r>
      <w:r w:rsidR="004D1BAB" w:rsidRPr="00DA0452">
        <w:rPr>
          <w:rFonts w:ascii="Arial" w:hAnsi="Arial" w:cs="Arial"/>
          <w:sz w:val="22"/>
        </w:rPr>
        <w:t xml:space="preserve"> </w:t>
      </w:r>
      <w:r w:rsidR="00B14CCF" w:rsidRPr="00DA0452">
        <w:rPr>
          <w:rFonts w:ascii="Arial" w:hAnsi="Arial" w:cs="Arial"/>
          <w:sz w:val="22"/>
        </w:rPr>
        <w:t>1 is activated during liver IRI.</w:t>
      </w:r>
    </w:p>
    <w:p w14:paraId="1DA92A82" w14:textId="277A927A" w:rsidR="0083122B" w:rsidRPr="00DA0452" w:rsidRDefault="001502DA" w:rsidP="00620C7C">
      <w:pPr>
        <w:pStyle w:val="MDPI31text"/>
        <w:spacing w:after="240" w:line="360" w:lineRule="auto"/>
        <w:rPr>
          <w:rFonts w:ascii="Arial" w:hAnsi="Arial" w:cs="Arial"/>
          <w:sz w:val="22"/>
        </w:rPr>
      </w:pPr>
      <w:r w:rsidRPr="00DA0452">
        <w:rPr>
          <w:rFonts w:ascii="Arial" w:hAnsi="Arial" w:cs="Arial"/>
          <w:noProof/>
          <w:sz w:val="22"/>
          <w:lang w:eastAsia="en-US" w:bidi="ar-SA"/>
        </w:rPr>
        <w:drawing>
          <wp:inline distT="0" distB="0" distL="0" distR="0" wp14:anchorId="5072AD94" wp14:editId="4B2C49BB">
            <wp:extent cx="4333240" cy="1590316"/>
            <wp:effectExtent l="19050" t="1905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6184" cy="1598736"/>
                    </a:xfrm>
                    <a:prstGeom prst="rect">
                      <a:avLst/>
                    </a:prstGeom>
                    <a:noFill/>
                    <a:ln>
                      <a:solidFill>
                        <a:schemeClr val="tx1"/>
                      </a:solidFill>
                    </a:ln>
                  </pic:spPr>
                </pic:pic>
              </a:graphicData>
            </a:graphic>
          </wp:inline>
        </w:drawing>
      </w:r>
    </w:p>
    <w:p w14:paraId="204ABB0C" w14:textId="6C0E3A8A" w:rsidR="001502DA" w:rsidRPr="00DA0452" w:rsidRDefault="001502DA" w:rsidP="001502DA">
      <w:pPr>
        <w:pStyle w:val="MDPI22heading2"/>
        <w:spacing w:line="360" w:lineRule="auto"/>
        <w:jc w:val="both"/>
        <w:rPr>
          <w:rFonts w:ascii="Arial" w:hAnsi="Arial" w:cs="Arial"/>
          <w:b/>
          <w:i w:val="0"/>
          <w:noProof w:val="0"/>
          <w:snapToGrid/>
          <w:sz w:val="22"/>
        </w:rPr>
      </w:pPr>
      <w:r w:rsidRPr="00DA0452">
        <w:rPr>
          <w:rFonts w:ascii="Arial" w:hAnsi="Arial" w:cs="Arial"/>
          <w:b/>
          <w:i w:val="0"/>
          <w:noProof w:val="0"/>
          <w:snapToGrid/>
          <w:sz w:val="22"/>
        </w:rPr>
        <w:t>Figure 5. Caspase-1 activation is increased afte</w:t>
      </w:r>
      <w:r w:rsidR="002D2C59">
        <w:rPr>
          <w:rFonts w:ascii="Arial" w:hAnsi="Arial" w:cs="Arial"/>
          <w:b/>
          <w:i w:val="0"/>
          <w:noProof w:val="0"/>
          <w:snapToGrid/>
          <w:sz w:val="22"/>
        </w:rPr>
        <w:t>r liver ischemia-reperfusion. (A)</w:t>
      </w:r>
      <w:r w:rsidRPr="00DA0452">
        <w:rPr>
          <w:rFonts w:ascii="Arial" w:hAnsi="Arial" w:cs="Arial"/>
          <w:b/>
          <w:i w:val="0"/>
          <w:noProof w:val="0"/>
          <w:snapToGrid/>
          <w:sz w:val="22"/>
        </w:rPr>
        <w:t xml:space="preserve"> </w:t>
      </w:r>
      <w:r w:rsidRPr="00DA0452">
        <w:rPr>
          <w:rFonts w:ascii="Arial" w:hAnsi="Arial" w:cs="Arial"/>
          <w:bCs/>
          <w:i w:val="0"/>
          <w:noProof w:val="0"/>
          <w:snapToGrid/>
          <w:sz w:val="22"/>
        </w:rPr>
        <w:t>Wild type mice were subjected to 45 minutes of total ischemia followed by 2 hours of reperfusion. Sham wild type mice were used as a control and were subjected to the same surgical conditions but without vascular occlusion</w:t>
      </w:r>
      <w:r w:rsidR="002D2C59">
        <w:rPr>
          <w:rFonts w:ascii="Arial" w:hAnsi="Arial" w:cs="Arial"/>
          <w:b/>
          <w:i w:val="0"/>
          <w:noProof w:val="0"/>
          <w:snapToGrid/>
          <w:sz w:val="22"/>
        </w:rPr>
        <w:t>. (B)</w:t>
      </w:r>
      <w:r w:rsidRPr="00DA0452">
        <w:rPr>
          <w:rFonts w:ascii="Arial" w:hAnsi="Arial" w:cs="Arial"/>
          <w:b/>
          <w:i w:val="0"/>
          <w:noProof w:val="0"/>
          <w:snapToGrid/>
          <w:sz w:val="22"/>
        </w:rPr>
        <w:t xml:space="preserve"> </w:t>
      </w:r>
      <w:r w:rsidRPr="00DA0452">
        <w:rPr>
          <w:rFonts w:ascii="Arial" w:hAnsi="Arial" w:cs="Arial"/>
          <w:bCs/>
          <w:i w:val="0"/>
          <w:noProof w:val="0"/>
          <w:snapToGrid/>
          <w:sz w:val="22"/>
        </w:rPr>
        <w:t>Wild type mice were subjected to 24 hours cold ischemia (CI)</w:t>
      </w:r>
      <w:r w:rsidR="00567501">
        <w:rPr>
          <w:rFonts w:ascii="Arial" w:hAnsi="Arial" w:cs="Arial"/>
          <w:bCs/>
          <w:i w:val="0"/>
          <w:noProof w:val="0"/>
          <w:snapToGrid/>
          <w:sz w:val="22"/>
        </w:rPr>
        <w:t xml:space="preserve"> alone</w:t>
      </w:r>
      <w:r w:rsidRPr="00DA0452">
        <w:rPr>
          <w:rFonts w:ascii="Arial" w:hAnsi="Arial" w:cs="Arial"/>
          <w:bCs/>
          <w:i w:val="0"/>
          <w:noProof w:val="0"/>
          <w:snapToGrid/>
          <w:sz w:val="22"/>
        </w:rPr>
        <w:t xml:space="preserve"> and 45 min warm ischemia (WI)</w:t>
      </w:r>
      <w:r w:rsidR="00567501">
        <w:rPr>
          <w:rFonts w:ascii="Arial" w:hAnsi="Arial" w:cs="Arial"/>
          <w:bCs/>
          <w:i w:val="0"/>
          <w:noProof w:val="0"/>
          <w:snapToGrid/>
          <w:sz w:val="22"/>
        </w:rPr>
        <w:t xml:space="preserve"> alone</w:t>
      </w:r>
      <w:r w:rsidRPr="00DA0452">
        <w:rPr>
          <w:rFonts w:ascii="Arial" w:hAnsi="Arial" w:cs="Arial"/>
          <w:bCs/>
          <w:i w:val="0"/>
          <w:noProof w:val="0"/>
          <w:snapToGrid/>
          <w:sz w:val="22"/>
        </w:rPr>
        <w:t>. n = 6 mice per group.</w:t>
      </w:r>
      <w:r w:rsidRPr="00DA0452">
        <w:rPr>
          <w:rFonts w:ascii="Arial" w:hAnsi="Arial" w:cs="Arial"/>
          <w:b/>
          <w:i w:val="0"/>
          <w:noProof w:val="0"/>
          <w:snapToGrid/>
          <w:sz w:val="22"/>
        </w:rPr>
        <w:t xml:space="preserve"> </w:t>
      </w:r>
    </w:p>
    <w:p w14:paraId="5BEFB2A6" w14:textId="6DF687DC" w:rsidR="00B14CCF" w:rsidRPr="00DA0452" w:rsidRDefault="00D93277" w:rsidP="001502DA">
      <w:pPr>
        <w:pStyle w:val="MDPI22heading2"/>
        <w:spacing w:line="360" w:lineRule="auto"/>
        <w:rPr>
          <w:rFonts w:ascii="Arial" w:hAnsi="Arial" w:cs="Arial"/>
          <w:sz w:val="22"/>
        </w:rPr>
      </w:pPr>
      <w:r w:rsidRPr="00DA0452">
        <w:rPr>
          <w:rFonts w:ascii="Arial" w:hAnsi="Arial" w:cs="Arial"/>
          <w:sz w:val="22"/>
        </w:rPr>
        <w:lastRenderedPageBreak/>
        <w:t xml:space="preserve">2.5. </w:t>
      </w:r>
      <w:r w:rsidR="00B14CCF" w:rsidRPr="00DA0452">
        <w:rPr>
          <w:rFonts w:ascii="Arial" w:hAnsi="Arial" w:cs="Arial"/>
          <w:sz w:val="22"/>
        </w:rPr>
        <w:t>Caspase</w:t>
      </w:r>
      <w:r w:rsidR="004D1BAB" w:rsidRPr="00DA0452">
        <w:rPr>
          <w:rFonts w:ascii="Arial" w:hAnsi="Arial" w:cs="Arial"/>
          <w:sz w:val="22"/>
        </w:rPr>
        <w:t xml:space="preserve"> </w:t>
      </w:r>
      <w:r w:rsidR="00B14CCF" w:rsidRPr="00DA0452">
        <w:rPr>
          <w:rFonts w:ascii="Arial" w:hAnsi="Arial" w:cs="Arial"/>
          <w:sz w:val="22"/>
        </w:rPr>
        <w:t>1/caspase</w:t>
      </w:r>
      <w:r w:rsidR="004D1BAB" w:rsidRPr="00DA0452">
        <w:rPr>
          <w:rFonts w:ascii="Arial" w:hAnsi="Arial" w:cs="Arial"/>
          <w:sz w:val="22"/>
        </w:rPr>
        <w:t xml:space="preserve"> </w:t>
      </w:r>
      <w:r w:rsidR="00B14CCF" w:rsidRPr="00DA0452">
        <w:rPr>
          <w:rFonts w:ascii="Arial" w:hAnsi="Arial" w:cs="Arial"/>
          <w:sz w:val="22"/>
        </w:rPr>
        <w:t>11 double knockout attenuates liver IRI, suggesting that upregulated inflammasome regulators and activated caspase</w:t>
      </w:r>
      <w:r w:rsidR="004D1BAB" w:rsidRPr="00DA0452">
        <w:rPr>
          <w:rFonts w:ascii="Arial" w:hAnsi="Arial" w:cs="Arial"/>
          <w:sz w:val="22"/>
        </w:rPr>
        <w:t xml:space="preserve"> </w:t>
      </w:r>
      <w:r w:rsidR="00B14CCF" w:rsidRPr="00DA0452">
        <w:rPr>
          <w:rFonts w:ascii="Arial" w:hAnsi="Arial" w:cs="Arial"/>
          <w:sz w:val="22"/>
        </w:rPr>
        <w:t>1 play a causative effect for promoting liver IRI.</w:t>
      </w:r>
    </w:p>
    <w:p w14:paraId="15A5753B" w14:textId="582FBE6B" w:rsidR="00B14CCF" w:rsidRPr="00DA0452" w:rsidRDefault="00B14CCF" w:rsidP="00620C7C">
      <w:pPr>
        <w:pStyle w:val="MDPI31text"/>
        <w:spacing w:line="360" w:lineRule="auto"/>
        <w:rPr>
          <w:rFonts w:ascii="Arial" w:hAnsi="Arial" w:cs="Arial"/>
          <w:sz w:val="22"/>
        </w:rPr>
      </w:pPr>
      <w:r w:rsidRPr="00DA0452">
        <w:rPr>
          <w:rFonts w:ascii="Arial" w:hAnsi="Arial" w:cs="Arial"/>
          <w:sz w:val="22"/>
        </w:rPr>
        <w:t>In the previous section, we found some caspase</w:t>
      </w:r>
      <w:r w:rsidR="004D1BAB" w:rsidRPr="00DA0452">
        <w:rPr>
          <w:rFonts w:ascii="Arial" w:hAnsi="Arial" w:cs="Arial"/>
          <w:sz w:val="22"/>
        </w:rPr>
        <w:t xml:space="preserve"> </w:t>
      </w:r>
      <w:r w:rsidRPr="00DA0452">
        <w:rPr>
          <w:rFonts w:ascii="Arial" w:hAnsi="Arial" w:cs="Arial"/>
          <w:sz w:val="22"/>
        </w:rPr>
        <w:t>1-dependent canonical inflammasome and caspase</w:t>
      </w:r>
      <w:r w:rsidR="003D5022" w:rsidRPr="00DA0452">
        <w:rPr>
          <w:rFonts w:ascii="Arial" w:hAnsi="Arial" w:cs="Arial"/>
          <w:sz w:val="22"/>
        </w:rPr>
        <w:t xml:space="preserve"> </w:t>
      </w:r>
      <w:r w:rsidRPr="00DA0452">
        <w:rPr>
          <w:rFonts w:ascii="Arial" w:hAnsi="Arial" w:cs="Arial"/>
          <w:sz w:val="22"/>
        </w:rPr>
        <w:t>11-dependent non-canonical inflammasome regulators are upregulated in liver IRI, IPC, IPO, and IPC+IPO. We hypothesized that l</w:t>
      </w:r>
      <w:r w:rsidR="004A4C10">
        <w:rPr>
          <w:rFonts w:ascii="Arial" w:hAnsi="Arial" w:cs="Arial"/>
          <w:sz w:val="22"/>
        </w:rPr>
        <w:t xml:space="preserve">iver IRI is decreased in </w:t>
      </w:r>
      <w:proofErr w:type="spellStart"/>
      <w:r w:rsidR="004A4C10">
        <w:rPr>
          <w:rFonts w:ascii="Arial" w:hAnsi="Arial" w:cs="Arial"/>
          <w:sz w:val="22"/>
        </w:rPr>
        <w:t>C</w:t>
      </w:r>
      <w:r w:rsidR="00620C7C" w:rsidRPr="00DA0452">
        <w:rPr>
          <w:rFonts w:ascii="Arial" w:hAnsi="Arial" w:cs="Arial"/>
          <w:sz w:val="22"/>
        </w:rPr>
        <w:t>asp</w:t>
      </w:r>
      <w:proofErr w:type="spellEnd"/>
      <w:r w:rsidR="00620C7C" w:rsidRPr="00DA0452">
        <w:rPr>
          <w:rFonts w:ascii="Arial" w:hAnsi="Arial" w:cs="Arial"/>
          <w:sz w:val="22"/>
        </w:rPr>
        <w:t xml:space="preserve"> DKO mice.</w:t>
      </w:r>
      <w:r w:rsidRPr="00DA0452">
        <w:rPr>
          <w:rFonts w:ascii="Arial" w:hAnsi="Arial" w:cs="Arial"/>
          <w:sz w:val="22"/>
        </w:rPr>
        <w:t xml:space="preserve"> With respect to h</w:t>
      </w:r>
      <w:r w:rsidR="004A4C10">
        <w:rPr>
          <w:rFonts w:ascii="Arial" w:hAnsi="Arial" w:cs="Arial"/>
          <w:sz w:val="22"/>
        </w:rPr>
        <w:t xml:space="preserve">epatocyte injury, WT and </w:t>
      </w:r>
      <w:proofErr w:type="spellStart"/>
      <w:r w:rsidR="004A4C10">
        <w:rPr>
          <w:rFonts w:ascii="Arial" w:hAnsi="Arial" w:cs="Arial"/>
          <w:sz w:val="22"/>
        </w:rPr>
        <w:t>C</w:t>
      </w:r>
      <w:r w:rsidR="003D5022" w:rsidRPr="00DA0452">
        <w:rPr>
          <w:rFonts w:ascii="Arial" w:hAnsi="Arial" w:cs="Arial"/>
          <w:sz w:val="22"/>
        </w:rPr>
        <w:t>asp</w:t>
      </w:r>
      <w:proofErr w:type="spellEnd"/>
      <w:r w:rsidRPr="00DA0452">
        <w:rPr>
          <w:rFonts w:ascii="Arial" w:hAnsi="Arial" w:cs="Arial"/>
          <w:sz w:val="22"/>
        </w:rPr>
        <w:t xml:space="preserve"> DKO mouse livers both showed significant elevations in alanine aminotransferase (ALT) after IR</w:t>
      </w:r>
      <w:r w:rsidR="004A4C10">
        <w:rPr>
          <w:rFonts w:ascii="Arial" w:hAnsi="Arial" w:cs="Arial"/>
          <w:sz w:val="22"/>
        </w:rPr>
        <w:t>I</w:t>
      </w:r>
      <w:r w:rsidRPr="00DA0452">
        <w:rPr>
          <w:rFonts w:ascii="Arial" w:hAnsi="Arial" w:cs="Arial"/>
          <w:sz w:val="22"/>
        </w:rPr>
        <w:t xml:space="preserve"> compared to their respective sham controls (</w:t>
      </w:r>
      <w:r w:rsidRPr="00DA0452">
        <w:rPr>
          <w:rFonts w:ascii="Arial" w:hAnsi="Arial" w:cs="Arial"/>
          <w:b/>
          <w:bCs/>
          <w:sz w:val="22"/>
        </w:rPr>
        <w:t>Figure 6</w:t>
      </w:r>
      <w:r w:rsidRPr="00DA0452">
        <w:rPr>
          <w:rFonts w:ascii="Arial" w:hAnsi="Arial" w:cs="Arial"/>
          <w:sz w:val="22"/>
        </w:rPr>
        <w:t>), suggesting that the liver IR</w:t>
      </w:r>
      <w:r w:rsidR="004A4C10">
        <w:rPr>
          <w:rFonts w:ascii="Arial" w:hAnsi="Arial" w:cs="Arial"/>
          <w:sz w:val="22"/>
        </w:rPr>
        <w:t>I</w:t>
      </w:r>
      <w:r w:rsidRPr="00DA0452">
        <w:rPr>
          <w:rFonts w:ascii="Arial" w:hAnsi="Arial" w:cs="Arial"/>
          <w:sz w:val="22"/>
        </w:rPr>
        <w:t xml:space="preserve"> resulted in li</w:t>
      </w:r>
      <w:r w:rsidR="004A4C10">
        <w:rPr>
          <w:rFonts w:ascii="Arial" w:hAnsi="Arial" w:cs="Arial"/>
          <w:sz w:val="22"/>
        </w:rPr>
        <w:t xml:space="preserve">ver injury. Furthermore, </w:t>
      </w:r>
      <w:proofErr w:type="spellStart"/>
      <w:r w:rsidR="004A4C10">
        <w:rPr>
          <w:rFonts w:ascii="Arial" w:hAnsi="Arial" w:cs="Arial"/>
          <w:sz w:val="22"/>
        </w:rPr>
        <w:t>C</w:t>
      </w:r>
      <w:r w:rsidR="00620C7C" w:rsidRPr="00DA0452">
        <w:rPr>
          <w:rFonts w:ascii="Arial" w:hAnsi="Arial" w:cs="Arial"/>
          <w:sz w:val="22"/>
        </w:rPr>
        <w:t>asp</w:t>
      </w:r>
      <w:proofErr w:type="spellEnd"/>
      <w:r w:rsidR="004D1BAB" w:rsidRPr="00DA0452">
        <w:rPr>
          <w:rFonts w:ascii="Arial" w:hAnsi="Arial" w:cs="Arial"/>
          <w:sz w:val="22"/>
        </w:rPr>
        <w:t xml:space="preserve"> </w:t>
      </w:r>
      <w:r w:rsidRPr="00DA0452">
        <w:rPr>
          <w:rFonts w:ascii="Arial" w:hAnsi="Arial" w:cs="Arial"/>
          <w:sz w:val="22"/>
        </w:rPr>
        <w:t xml:space="preserve">DKO mice </w:t>
      </w:r>
      <w:r w:rsidR="004A4C10">
        <w:rPr>
          <w:rFonts w:ascii="Arial" w:hAnsi="Arial" w:cs="Arial"/>
          <w:sz w:val="22"/>
        </w:rPr>
        <w:t>showed a</w:t>
      </w:r>
      <w:r w:rsidRPr="00DA0452">
        <w:rPr>
          <w:rFonts w:ascii="Arial" w:hAnsi="Arial" w:cs="Arial"/>
          <w:sz w:val="22"/>
        </w:rPr>
        <w:t xml:space="preserve"> reduction in ALT when compared to WT following </w:t>
      </w:r>
      <w:r w:rsidR="00620C7C" w:rsidRPr="00DA0452">
        <w:rPr>
          <w:rFonts w:ascii="Arial" w:hAnsi="Arial" w:cs="Arial"/>
          <w:sz w:val="22"/>
        </w:rPr>
        <w:t>IR</w:t>
      </w:r>
      <w:r w:rsidR="004A4C10">
        <w:rPr>
          <w:rFonts w:ascii="Arial" w:hAnsi="Arial" w:cs="Arial"/>
          <w:sz w:val="22"/>
        </w:rPr>
        <w:t>I, but did not reach statistical significance</w:t>
      </w:r>
      <w:r w:rsidR="00620C7C" w:rsidRPr="00DA0452">
        <w:rPr>
          <w:rFonts w:ascii="Arial" w:hAnsi="Arial" w:cs="Arial"/>
          <w:sz w:val="22"/>
        </w:rPr>
        <w:t xml:space="preserve"> (2500 U/L vs. 3390 U/L</w:t>
      </w:r>
      <w:r w:rsidRPr="00DA0452">
        <w:rPr>
          <w:rFonts w:ascii="Arial" w:hAnsi="Arial" w:cs="Arial"/>
          <w:sz w:val="22"/>
        </w:rPr>
        <w:t>) (</w:t>
      </w:r>
      <w:r w:rsidRPr="00DA0452">
        <w:rPr>
          <w:rFonts w:ascii="Arial" w:hAnsi="Arial" w:cs="Arial"/>
          <w:b/>
          <w:bCs/>
          <w:sz w:val="22"/>
        </w:rPr>
        <w:t>Figure 6</w:t>
      </w:r>
      <w:r w:rsidRPr="00DA0452">
        <w:rPr>
          <w:rFonts w:ascii="Arial" w:hAnsi="Arial" w:cs="Arial"/>
          <w:sz w:val="22"/>
        </w:rPr>
        <w:t>).</w:t>
      </w:r>
    </w:p>
    <w:p w14:paraId="7E6870A6" w14:textId="598D1F6D" w:rsidR="0083122B" w:rsidRPr="00DA0452" w:rsidRDefault="00D36074" w:rsidP="007E42C5">
      <w:pPr>
        <w:pStyle w:val="MDPI52figure"/>
        <w:spacing w:line="360" w:lineRule="auto"/>
        <w:rPr>
          <w:rFonts w:ascii="Arial" w:hAnsi="Arial" w:cs="Arial"/>
          <w:sz w:val="22"/>
          <w:szCs w:val="22"/>
        </w:rPr>
      </w:pPr>
      <w:r w:rsidRPr="00DA0452">
        <w:rPr>
          <w:rFonts w:ascii="Arial" w:hAnsi="Arial" w:cs="Arial"/>
          <w:noProof/>
          <w:sz w:val="22"/>
          <w:szCs w:val="22"/>
          <w:lang w:eastAsia="en-US" w:bidi="ar-SA"/>
        </w:rPr>
        <w:drawing>
          <wp:inline distT="0" distB="0" distL="0" distR="0" wp14:anchorId="680F258E" wp14:editId="7B0A78B0">
            <wp:extent cx="4384963" cy="3326043"/>
            <wp:effectExtent l="19050" t="19050" r="1587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4218" cy="3333063"/>
                    </a:xfrm>
                    <a:prstGeom prst="rect">
                      <a:avLst/>
                    </a:prstGeom>
                    <a:noFill/>
                    <a:ln>
                      <a:solidFill>
                        <a:schemeClr val="tx1"/>
                      </a:solidFill>
                    </a:ln>
                  </pic:spPr>
                </pic:pic>
              </a:graphicData>
            </a:graphic>
          </wp:inline>
        </w:drawing>
      </w:r>
    </w:p>
    <w:p w14:paraId="558C3388" w14:textId="045775FE" w:rsidR="0083122B" w:rsidRDefault="00620C7C" w:rsidP="00620C7C">
      <w:pPr>
        <w:pStyle w:val="MDPI51figurecaption"/>
        <w:spacing w:line="360" w:lineRule="auto"/>
        <w:ind w:left="0" w:right="0"/>
        <w:rPr>
          <w:rFonts w:ascii="Arial" w:hAnsi="Arial" w:cs="Arial"/>
          <w:sz w:val="22"/>
          <w:szCs w:val="22"/>
        </w:rPr>
      </w:pPr>
      <w:r w:rsidRPr="00DA0452">
        <w:rPr>
          <w:rFonts w:ascii="Arial" w:hAnsi="Arial" w:cs="Arial"/>
          <w:b/>
          <w:sz w:val="22"/>
          <w:szCs w:val="22"/>
        </w:rPr>
        <w:t>Figure 6.</w:t>
      </w:r>
      <w:r w:rsidRPr="00DA0452">
        <w:rPr>
          <w:rFonts w:ascii="Arial" w:hAnsi="Arial" w:cs="Arial"/>
          <w:sz w:val="22"/>
          <w:szCs w:val="22"/>
        </w:rPr>
        <w:t xml:space="preserve"> </w:t>
      </w:r>
      <w:r w:rsidRPr="00DA0452">
        <w:rPr>
          <w:rFonts w:ascii="Arial" w:hAnsi="Arial" w:cs="Arial"/>
          <w:b/>
          <w:bCs/>
          <w:sz w:val="22"/>
          <w:szCs w:val="22"/>
        </w:rPr>
        <w:t>Hepatocellular function as measured by serum alanine aminot</w:t>
      </w:r>
      <w:r w:rsidR="00AC0CF1">
        <w:rPr>
          <w:rFonts w:ascii="Arial" w:hAnsi="Arial" w:cs="Arial"/>
          <w:b/>
          <w:bCs/>
          <w:sz w:val="22"/>
          <w:szCs w:val="22"/>
        </w:rPr>
        <w:t xml:space="preserve">ransferase (ALT) is reduced in </w:t>
      </w:r>
      <w:proofErr w:type="spellStart"/>
      <w:r w:rsidR="00AC0CF1">
        <w:rPr>
          <w:rFonts w:ascii="Arial" w:hAnsi="Arial" w:cs="Arial"/>
          <w:b/>
          <w:bCs/>
          <w:sz w:val="22"/>
          <w:szCs w:val="22"/>
        </w:rPr>
        <w:t>C</w:t>
      </w:r>
      <w:r w:rsidRPr="00DA0452">
        <w:rPr>
          <w:rFonts w:ascii="Arial" w:hAnsi="Arial" w:cs="Arial"/>
          <w:b/>
          <w:bCs/>
          <w:sz w:val="22"/>
          <w:szCs w:val="22"/>
        </w:rPr>
        <w:t>asp</w:t>
      </w:r>
      <w:proofErr w:type="spellEnd"/>
      <w:r w:rsidRPr="00DA0452">
        <w:rPr>
          <w:rFonts w:ascii="Arial" w:hAnsi="Arial" w:cs="Arial"/>
          <w:b/>
          <w:bCs/>
          <w:sz w:val="22"/>
          <w:szCs w:val="22"/>
        </w:rPr>
        <w:t xml:space="preserve"> DKO mice</w:t>
      </w:r>
      <w:r w:rsidRPr="00DA0452">
        <w:rPr>
          <w:rFonts w:ascii="Arial" w:hAnsi="Arial" w:cs="Arial"/>
          <w:sz w:val="22"/>
          <w:szCs w:val="22"/>
        </w:rPr>
        <w:t xml:space="preserve">. WT and </w:t>
      </w:r>
      <w:proofErr w:type="spellStart"/>
      <w:r w:rsidRPr="00DA0452">
        <w:rPr>
          <w:rFonts w:ascii="Arial" w:hAnsi="Arial" w:cs="Arial"/>
          <w:sz w:val="22"/>
          <w:szCs w:val="22"/>
        </w:rPr>
        <w:t>casp</w:t>
      </w:r>
      <w:proofErr w:type="spellEnd"/>
      <w:r w:rsidRPr="00DA0452">
        <w:rPr>
          <w:rFonts w:ascii="Arial" w:hAnsi="Arial" w:cs="Arial"/>
          <w:sz w:val="22"/>
          <w:szCs w:val="22"/>
        </w:rPr>
        <w:t xml:space="preserve"> DKO mice had a significant increase in ALT levels following IR. Decreased levels of ALT were observed in </w:t>
      </w:r>
      <w:proofErr w:type="spellStart"/>
      <w:r w:rsidRPr="00DA0452">
        <w:rPr>
          <w:rFonts w:ascii="Arial" w:hAnsi="Arial" w:cs="Arial"/>
          <w:sz w:val="22"/>
          <w:szCs w:val="22"/>
        </w:rPr>
        <w:t>casp</w:t>
      </w:r>
      <w:proofErr w:type="spellEnd"/>
      <w:r w:rsidRPr="00DA0452">
        <w:rPr>
          <w:rFonts w:ascii="Arial" w:hAnsi="Arial" w:cs="Arial"/>
          <w:sz w:val="22"/>
          <w:szCs w:val="22"/>
        </w:rPr>
        <w:t xml:space="preserve"> DKO mice compared to WT mice. Means and standard deviations are shown. n = 6 per group. * p &lt; 0.05.</w:t>
      </w:r>
    </w:p>
    <w:p w14:paraId="2F8E6DA3" w14:textId="77777777" w:rsidR="00073B0D" w:rsidRDefault="00073B0D" w:rsidP="00620C7C">
      <w:pPr>
        <w:pStyle w:val="MDPI51figurecaption"/>
        <w:spacing w:line="360" w:lineRule="auto"/>
        <w:ind w:left="0" w:right="0"/>
        <w:rPr>
          <w:rFonts w:ascii="Arial" w:hAnsi="Arial" w:cs="Arial"/>
          <w:sz w:val="22"/>
          <w:szCs w:val="22"/>
        </w:rPr>
      </w:pPr>
    </w:p>
    <w:p w14:paraId="0610CF46" w14:textId="77777777" w:rsidR="00073B0D" w:rsidRPr="00DA0452" w:rsidRDefault="00073B0D" w:rsidP="00620C7C">
      <w:pPr>
        <w:pStyle w:val="MDPI51figurecaption"/>
        <w:spacing w:line="360" w:lineRule="auto"/>
        <w:ind w:left="0" w:right="0"/>
        <w:rPr>
          <w:rFonts w:ascii="Arial" w:hAnsi="Arial" w:cs="Arial"/>
          <w:sz w:val="22"/>
          <w:szCs w:val="22"/>
        </w:rPr>
      </w:pPr>
    </w:p>
    <w:p w14:paraId="078F13A1" w14:textId="5132AB25" w:rsidR="00B14CCF" w:rsidRPr="00DA0452" w:rsidRDefault="00D93277" w:rsidP="007E42C5">
      <w:pPr>
        <w:pStyle w:val="MDPI22heading2"/>
        <w:spacing w:line="360" w:lineRule="auto"/>
        <w:rPr>
          <w:rFonts w:ascii="Arial" w:hAnsi="Arial" w:cs="Arial"/>
          <w:sz w:val="22"/>
        </w:rPr>
      </w:pPr>
      <w:r w:rsidRPr="00DA0452">
        <w:rPr>
          <w:rFonts w:ascii="Arial" w:hAnsi="Arial" w:cs="Arial"/>
          <w:sz w:val="22"/>
        </w:rPr>
        <w:lastRenderedPageBreak/>
        <w:t xml:space="preserve">2.6. </w:t>
      </w:r>
      <w:r w:rsidR="00B14CCF" w:rsidRPr="00DA0452">
        <w:rPr>
          <w:rFonts w:ascii="Arial" w:hAnsi="Arial" w:cs="Arial"/>
          <w:sz w:val="22"/>
        </w:rPr>
        <w:t>Caspase</w:t>
      </w:r>
      <w:r w:rsidR="004D1BAB" w:rsidRPr="00DA0452">
        <w:rPr>
          <w:rFonts w:ascii="Arial" w:hAnsi="Arial" w:cs="Arial"/>
          <w:sz w:val="22"/>
        </w:rPr>
        <w:t xml:space="preserve"> </w:t>
      </w:r>
      <w:r w:rsidR="00B14CCF" w:rsidRPr="00DA0452">
        <w:rPr>
          <w:rFonts w:ascii="Arial" w:hAnsi="Arial" w:cs="Arial"/>
          <w:sz w:val="22"/>
        </w:rPr>
        <w:t>1/caspase</w:t>
      </w:r>
      <w:r w:rsidR="004D1BAB" w:rsidRPr="00DA0452">
        <w:rPr>
          <w:rFonts w:ascii="Arial" w:hAnsi="Arial" w:cs="Arial"/>
          <w:sz w:val="22"/>
        </w:rPr>
        <w:t xml:space="preserve"> </w:t>
      </w:r>
      <w:r w:rsidR="00CB4F2D" w:rsidRPr="00DA0452">
        <w:rPr>
          <w:rFonts w:ascii="Arial" w:hAnsi="Arial" w:cs="Arial"/>
          <w:sz w:val="22"/>
        </w:rPr>
        <w:t>11 double knockout decreased DNA damage</w:t>
      </w:r>
      <w:r w:rsidR="00834C1E" w:rsidRPr="00DA0452">
        <w:rPr>
          <w:rFonts w:ascii="Arial" w:hAnsi="Arial" w:cs="Arial"/>
          <w:sz w:val="22"/>
        </w:rPr>
        <w:t>,</w:t>
      </w:r>
      <w:r w:rsidR="00B14CCF" w:rsidRPr="00DA0452">
        <w:rPr>
          <w:rFonts w:ascii="Arial" w:hAnsi="Arial" w:cs="Arial"/>
          <w:sz w:val="22"/>
        </w:rPr>
        <w:t xml:space="preserve"> </w:t>
      </w:r>
      <w:r w:rsidR="00834C1E" w:rsidRPr="00DA0452">
        <w:rPr>
          <w:rFonts w:ascii="Arial" w:hAnsi="Arial" w:cs="Arial"/>
          <w:sz w:val="22"/>
        </w:rPr>
        <w:t xml:space="preserve">which is </w:t>
      </w:r>
      <w:r w:rsidR="00B14CCF" w:rsidRPr="00DA0452">
        <w:rPr>
          <w:rFonts w:ascii="Arial" w:hAnsi="Arial" w:cs="Arial"/>
          <w:sz w:val="22"/>
        </w:rPr>
        <w:t xml:space="preserve">the underlying histopathological and molecular mechanisms </w:t>
      </w:r>
      <w:r w:rsidR="00834C1E" w:rsidRPr="00DA0452">
        <w:rPr>
          <w:rFonts w:ascii="Arial" w:hAnsi="Arial" w:cs="Arial"/>
          <w:sz w:val="22"/>
        </w:rPr>
        <w:t>of</w:t>
      </w:r>
      <w:r w:rsidR="00B14CCF" w:rsidRPr="00DA0452">
        <w:rPr>
          <w:rFonts w:ascii="Arial" w:hAnsi="Arial" w:cs="Arial"/>
          <w:sz w:val="22"/>
        </w:rPr>
        <w:t xml:space="preserve"> attenuated liver</w:t>
      </w:r>
      <w:r w:rsidR="00AB4E63" w:rsidRPr="00DA0452">
        <w:rPr>
          <w:rFonts w:ascii="Arial" w:hAnsi="Arial" w:cs="Arial"/>
          <w:sz w:val="22"/>
        </w:rPr>
        <w:t xml:space="preserve"> </w:t>
      </w:r>
      <w:r w:rsidR="00B14CCF" w:rsidRPr="00DA0452">
        <w:rPr>
          <w:rFonts w:ascii="Arial" w:hAnsi="Arial" w:cs="Arial"/>
          <w:sz w:val="22"/>
        </w:rPr>
        <w:t>pyroptosis</w:t>
      </w:r>
      <w:r w:rsidR="00AB4E63" w:rsidRPr="00DA0452">
        <w:rPr>
          <w:rFonts w:ascii="Arial" w:hAnsi="Arial" w:cs="Arial"/>
          <w:sz w:val="22"/>
        </w:rPr>
        <w:t>/pyroptosis</w:t>
      </w:r>
      <w:r w:rsidR="00B14CCF" w:rsidRPr="00DA0452">
        <w:rPr>
          <w:rFonts w:ascii="Arial" w:hAnsi="Arial" w:cs="Arial"/>
          <w:sz w:val="22"/>
        </w:rPr>
        <w:t xml:space="preserve"> and IRI.</w:t>
      </w:r>
    </w:p>
    <w:p w14:paraId="6D89A7F2" w14:textId="019F4BA9" w:rsidR="002F19E2" w:rsidRPr="00DA0452" w:rsidRDefault="00B14CCF" w:rsidP="00786D82">
      <w:pPr>
        <w:pStyle w:val="MDPI31text"/>
        <w:spacing w:after="240" w:line="360" w:lineRule="auto"/>
        <w:rPr>
          <w:rFonts w:ascii="Arial" w:hAnsi="Arial" w:cs="Arial"/>
          <w:sz w:val="22"/>
        </w:rPr>
      </w:pPr>
      <w:r w:rsidRPr="00DA0452">
        <w:rPr>
          <w:rFonts w:ascii="Arial" w:hAnsi="Arial" w:cs="Arial"/>
          <w:sz w:val="22"/>
        </w:rPr>
        <w:t>To determine molecular mechanisms underlying de</w:t>
      </w:r>
      <w:r w:rsidR="00073B0D">
        <w:rPr>
          <w:rFonts w:ascii="Arial" w:hAnsi="Arial" w:cs="Arial"/>
          <w:sz w:val="22"/>
        </w:rPr>
        <w:t xml:space="preserve">creased ALT elevation in </w:t>
      </w:r>
      <w:proofErr w:type="spellStart"/>
      <w:r w:rsidR="00073B0D">
        <w:rPr>
          <w:rFonts w:ascii="Arial" w:hAnsi="Arial" w:cs="Arial"/>
          <w:sz w:val="22"/>
        </w:rPr>
        <w:t>C</w:t>
      </w:r>
      <w:r w:rsidR="00FB7B6B" w:rsidRPr="00DA0452">
        <w:rPr>
          <w:rFonts w:ascii="Arial" w:hAnsi="Arial" w:cs="Arial"/>
          <w:sz w:val="22"/>
        </w:rPr>
        <w:t>asp</w:t>
      </w:r>
      <w:proofErr w:type="spellEnd"/>
      <w:r w:rsidR="00FB7B6B" w:rsidRPr="00DA0452">
        <w:rPr>
          <w:rFonts w:ascii="Arial" w:hAnsi="Arial" w:cs="Arial"/>
          <w:sz w:val="22"/>
        </w:rPr>
        <w:t xml:space="preserve"> DKO mice, </w:t>
      </w:r>
      <w:r w:rsidRPr="00DA0452">
        <w:rPr>
          <w:rFonts w:ascii="Arial" w:hAnsi="Arial" w:cs="Arial"/>
          <w:sz w:val="22"/>
        </w:rPr>
        <w:t>we performed histological exami</w:t>
      </w:r>
      <w:r w:rsidR="00FB7B6B" w:rsidRPr="00DA0452">
        <w:rPr>
          <w:rFonts w:ascii="Arial" w:hAnsi="Arial" w:cs="Arial"/>
          <w:sz w:val="22"/>
        </w:rPr>
        <w:t>nations in mouse livers. Casp</w:t>
      </w:r>
      <w:r w:rsidRPr="00DA0452">
        <w:rPr>
          <w:rFonts w:ascii="Arial" w:hAnsi="Arial" w:cs="Arial"/>
          <w:sz w:val="22"/>
        </w:rPr>
        <w:t xml:space="preserve"> DKO mice exhibited normal liver </w:t>
      </w:r>
      <w:r w:rsidR="00FB7B6B" w:rsidRPr="00DA0452">
        <w:rPr>
          <w:rFonts w:ascii="Arial" w:hAnsi="Arial" w:cs="Arial"/>
          <w:sz w:val="22"/>
        </w:rPr>
        <w:t>architecture after IR</w:t>
      </w:r>
      <w:r w:rsidR="00073B0D">
        <w:rPr>
          <w:rFonts w:ascii="Arial" w:hAnsi="Arial" w:cs="Arial"/>
          <w:sz w:val="22"/>
        </w:rPr>
        <w:t>I</w:t>
      </w:r>
      <w:r w:rsidR="00FB7B6B" w:rsidRPr="00DA0452">
        <w:rPr>
          <w:rFonts w:ascii="Arial" w:hAnsi="Arial" w:cs="Arial"/>
          <w:sz w:val="22"/>
        </w:rPr>
        <w:t xml:space="preserve"> when compared to WT mice</w:t>
      </w:r>
      <w:r w:rsidR="00073B0D">
        <w:rPr>
          <w:rFonts w:ascii="Arial" w:hAnsi="Arial" w:cs="Arial"/>
          <w:sz w:val="22"/>
        </w:rPr>
        <w:t xml:space="preserve"> undergoing IRI</w:t>
      </w:r>
      <w:r w:rsidR="00FB7B6B" w:rsidRPr="00DA0452">
        <w:rPr>
          <w:rFonts w:ascii="Arial" w:hAnsi="Arial" w:cs="Arial"/>
          <w:sz w:val="22"/>
        </w:rPr>
        <w:t xml:space="preserve"> (</w:t>
      </w:r>
      <w:r w:rsidR="00FB7B6B" w:rsidRPr="00DA0452">
        <w:rPr>
          <w:rFonts w:ascii="Arial" w:hAnsi="Arial" w:cs="Arial"/>
          <w:b/>
          <w:bCs/>
          <w:sz w:val="22"/>
        </w:rPr>
        <w:t>Figure 7A</w:t>
      </w:r>
      <w:r w:rsidR="00786D82">
        <w:rPr>
          <w:rFonts w:ascii="Arial" w:hAnsi="Arial" w:cs="Arial"/>
          <w:sz w:val="22"/>
        </w:rPr>
        <w:t xml:space="preserve">). </w:t>
      </w:r>
      <w:r w:rsidR="00786D82" w:rsidRPr="00786D82">
        <w:rPr>
          <w:rFonts w:ascii="Arial" w:hAnsi="Arial" w:cs="Arial"/>
          <w:b/>
          <w:sz w:val="22"/>
        </w:rPr>
        <w:t>Figure 7B</w:t>
      </w:r>
      <w:r w:rsidR="00786D82">
        <w:rPr>
          <w:rFonts w:ascii="Arial" w:hAnsi="Arial" w:cs="Arial"/>
          <w:sz w:val="22"/>
        </w:rPr>
        <w:t xml:space="preserve"> showed </w:t>
      </w:r>
      <w:r w:rsidR="00786D82" w:rsidRPr="00786D82">
        <w:rPr>
          <w:rFonts w:ascii="Arial" w:hAnsi="Arial" w:cs="Arial"/>
          <w:sz w:val="22"/>
        </w:rPr>
        <w:t>areas of congestion</w:t>
      </w:r>
      <w:r w:rsidR="00786D82">
        <w:rPr>
          <w:rFonts w:ascii="Arial" w:hAnsi="Arial" w:cs="Arial"/>
          <w:sz w:val="22"/>
        </w:rPr>
        <w:t xml:space="preserve">, </w:t>
      </w:r>
      <w:proofErr w:type="spellStart"/>
      <w:r w:rsidR="002D2C59" w:rsidRPr="002D2C59">
        <w:rPr>
          <w:rFonts w:ascii="Arial" w:hAnsi="Arial" w:cs="Arial"/>
          <w:sz w:val="22"/>
        </w:rPr>
        <w:t>microvesicular</w:t>
      </w:r>
      <w:proofErr w:type="spellEnd"/>
      <w:r w:rsidR="002D2C59" w:rsidRPr="002D2C59">
        <w:rPr>
          <w:rFonts w:ascii="Arial" w:hAnsi="Arial" w:cs="Arial"/>
          <w:sz w:val="22"/>
        </w:rPr>
        <w:t xml:space="preserve"> steatosis in hepatocytes</w:t>
      </w:r>
      <w:r w:rsidR="002D2C59">
        <w:rPr>
          <w:rFonts w:ascii="Arial" w:hAnsi="Arial" w:cs="Arial"/>
          <w:sz w:val="22"/>
        </w:rPr>
        <w:t>, and degenerating hepatocytes</w:t>
      </w:r>
      <w:r w:rsidR="00073B0D">
        <w:rPr>
          <w:rFonts w:ascii="Arial" w:hAnsi="Arial" w:cs="Arial"/>
          <w:sz w:val="22"/>
        </w:rPr>
        <w:t xml:space="preserve"> in WT IRI mice</w:t>
      </w:r>
      <w:r w:rsidR="00F64466">
        <w:rPr>
          <w:rFonts w:ascii="Arial" w:hAnsi="Arial" w:cs="Arial"/>
          <w:sz w:val="22"/>
        </w:rPr>
        <w:t xml:space="preserve"> (Suzuki score = 3.6)</w:t>
      </w:r>
      <w:r w:rsidR="002D2C59">
        <w:rPr>
          <w:rFonts w:ascii="Arial" w:hAnsi="Arial" w:cs="Arial"/>
          <w:sz w:val="22"/>
        </w:rPr>
        <w:t>.</w:t>
      </w:r>
      <w:r w:rsidR="00786D82" w:rsidRPr="00786D82">
        <w:rPr>
          <w:rFonts w:ascii="Arial" w:hAnsi="Arial" w:cs="Arial"/>
          <w:sz w:val="22"/>
        </w:rPr>
        <w:t xml:space="preserve"> </w:t>
      </w:r>
      <w:r w:rsidR="00786D82">
        <w:rPr>
          <w:rFonts w:ascii="Arial" w:hAnsi="Arial" w:cs="Arial"/>
          <w:sz w:val="22"/>
        </w:rPr>
        <w:t>Casp</w:t>
      </w:r>
      <w:r w:rsidR="00FB7B6B" w:rsidRPr="00DA0452">
        <w:rPr>
          <w:rFonts w:ascii="Arial" w:hAnsi="Arial" w:cs="Arial"/>
          <w:sz w:val="22"/>
        </w:rPr>
        <w:t xml:space="preserve"> DKO</w:t>
      </w:r>
      <w:r w:rsidR="00073B0D">
        <w:rPr>
          <w:rFonts w:ascii="Arial" w:hAnsi="Arial" w:cs="Arial"/>
          <w:sz w:val="22"/>
        </w:rPr>
        <w:t xml:space="preserve"> IRI</w:t>
      </w:r>
      <w:r w:rsidR="00FB7B6B" w:rsidRPr="00DA0452">
        <w:rPr>
          <w:rFonts w:ascii="Arial" w:hAnsi="Arial" w:cs="Arial"/>
          <w:sz w:val="22"/>
        </w:rPr>
        <w:t xml:space="preserve"> mice showed significantly less congestion, vacuolization and necrosis (Suzuki score = 0) (</w:t>
      </w:r>
      <w:r w:rsidR="00FB7B6B" w:rsidRPr="00DA0452">
        <w:rPr>
          <w:rFonts w:ascii="Arial" w:hAnsi="Arial" w:cs="Arial"/>
          <w:b/>
          <w:bCs/>
          <w:sz w:val="22"/>
        </w:rPr>
        <w:t>Figure 7</w:t>
      </w:r>
      <w:r w:rsidR="002D2C59">
        <w:rPr>
          <w:rFonts w:ascii="Arial" w:hAnsi="Arial" w:cs="Arial"/>
          <w:b/>
          <w:bCs/>
          <w:sz w:val="22"/>
        </w:rPr>
        <w:t>C</w:t>
      </w:r>
      <w:r w:rsidR="00FB7B6B" w:rsidRPr="00DA0452">
        <w:rPr>
          <w:rFonts w:ascii="Arial" w:hAnsi="Arial" w:cs="Arial"/>
          <w:sz w:val="22"/>
        </w:rPr>
        <w:t>)</w:t>
      </w:r>
      <w:r w:rsidR="00FB7B6B" w:rsidRPr="00DA0452">
        <w:rPr>
          <w:rFonts w:ascii="Arial" w:hAnsi="Arial" w:cs="Arial"/>
          <w:sz w:val="22"/>
        </w:rPr>
        <w:fldChar w:fldCharType="begin">
          <w:fldData xml:space="preserve">PEVuZE5vdGU+PENpdGU+PEF1dGhvcj5DaGVzdG92aWNoPC9BdXRob3I+PFllYXI+MjAxMjwvWWVh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PEVuZE5vdGU+PENpdGU+PEF1dGhvcj5DaGVzdG92aWNoPC9BdXRob3I+PFllYXI+MjAxMjwvWWVh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FB7B6B" w:rsidRPr="00DA0452">
        <w:rPr>
          <w:rFonts w:ascii="Arial" w:hAnsi="Arial" w:cs="Arial"/>
          <w:sz w:val="22"/>
        </w:rPr>
      </w:r>
      <w:r w:rsidR="00FB7B6B" w:rsidRPr="00DA0452">
        <w:rPr>
          <w:rFonts w:ascii="Arial" w:hAnsi="Arial" w:cs="Arial"/>
          <w:sz w:val="22"/>
        </w:rPr>
        <w:fldChar w:fldCharType="separate"/>
      </w:r>
      <w:r w:rsidR="00E97555" w:rsidRPr="00DA0452">
        <w:rPr>
          <w:rFonts w:ascii="Arial" w:hAnsi="Arial" w:cs="Arial"/>
          <w:noProof/>
          <w:sz w:val="22"/>
          <w:vertAlign w:val="superscript"/>
        </w:rPr>
        <w:t>67</w:t>
      </w:r>
      <w:r w:rsidR="00FB7B6B" w:rsidRPr="00DA0452">
        <w:rPr>
          <w:rFonts w:ascii="Arial" w:hAnsi="Arial" w:cs="Arial"/>
          <w:sz w:val="22"/>
        </w:rPr>
        <w:fldChar w:fldCharType="end"/>
      </w:r>
      <w:r w:rsidR="00FB7B6B" w:rsidRPr="00DA0452">
        <w:rPr>
          <w:rFonts w:ascii="Arial" w:hAnsi="Arial" w:cs="Arial"/>
          <w:sz w:val="22"/>
        </w:rPr>
        <w:t xml:space="preserve">. </w:t>
      </w:r>
    </w:p>
    <w:p w14:paraId="552CDDDB" w14:textId="702FDFA4" w:rsidR="006B2B48" w:rsidRPr="00DA0452" w:rsidRDefault="00786D82" w:rsidP="00786D82">
      <w:pPr>
        <w:pStyle w:val="MDPI31text"/>
        <w:spacing w:line="360" w:lineRule="auto"/>
        <w:ind w:hanging="180"/>
        <w:rPr>
          <w:rFonts w:ascii="Arial" w:hAnsi="Arial" w:cs="Arial"/>
          <w:sz w:val="22"/>
        </w:rPr>
      </w:pPr>
      <w:r>
        <w:rPr>
          <w:rFonts w:ascii="Arial" w:hAnsi="Arial" w:cs="Arial"/>
          <w:noProof/>
          <w:sz w:val="22"/>
          <w:lang w:eastAsia="en-US" w:bidi="ar-SA"/>
        </w:rPr>
        <w:drawing>
          <wp:inline distT="0" distB="0" distL="0" distR="0" wp14:anchorId="5DD30E6C" wp14:editId="6B860249">
            <wp:extent cx="5832592" cy="4442604"/>
            <wp:effectExtent l="19050" t="19050" r="1587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4984" cy="4467277"/>
                    </a:xfrm>
                    <a:prstGeom prst="rect">
                      <a:avLst/>
                    </a:prstGeom>
                    <a:noFill/>
                    <a:ln>
                      <a:solidFill>
                        <a:schemeClr val="tx1"/>
                      </a:solidFill>
                    </a:ln>
                  </pic:spPr>
                </pic:pic>
              </a:graphicData>
            </a:graphic>
          </wp:inline>
        </w:drawing>
      </w:r>
    </w:p>
    <w:p w14:paraId="5F970D50" w14:textId="33E8DB09" w:rsidR="006B2B48" w:rsidRPr="00DA0452" w:rsidRDefault="00786D82" w:rsidP="00FB7B6B">
      <w:pPr>
        <w:pStyle w:val="MDPI51figurecaption"/>
        <w:spacing w:line="360" w:lineRule="auto"/>
        <w:ind w:left="0" w:right="0"/>
        <w:rPr>
          <w:rFonts w:ascii="Arial" w:hAnsi="Arial" w:cs="Arial"/>
          <w:sz w:val="22"/>
          <w:szCs w:val="22"/>
        </w:rPr>
      </w:pPr>
      <w:r>
        <w:rPr>
          <w:noProof/>
          <w:lang w:eastAsia="en-US" w:bidi="ar-SA"/>
        </w:rPr>
        <mc:AlternateContent>
          <mc:Choice Requires="wps">
            <w:drawing>
              <wp:anchor distT="0" distB="0" distL="114300" distR="114300" simplePos="0" relativeHeight="251675648" behindDoc="0" locked="0" layoutInCell="1" allowOverlap="1" wp14:anchorId="3F2D3740" wp14:editId="5AB1BA39">
                <wp:simplePos x="0" y="0"/>
                <wp:positionH relativeFrom="column">
                  <wp:posOffset>3200400</wp:posOffset>
                </wp:positionH>
                <wp:positionV relativeFrom="paragraph">
                  <wp:posOffset>1568450</wp:posOffset>
                </wp:positionV>
                <wp:extent cx="292631" cy="0"/>
                <wp:effectExtent l="0" t="76200" r="38100" b="101600"/>
                <wp:wrapNone/>
                <wp:docPr id="39" name="Straight Arrow Connector 38"/>
                <wp:cNvGraphicFramePr/>
                <a:graphic xmlns:a="http://schemas.openxmlformats.org/drawingml/2006/main">
                  <a:graphicData uri="http://schemas.microsoft.com/office/word/2010/wordprocessingShape">
                    <wps:wsp>
                      <wps:cNvCnPr/>
                      <wps:spPr>
                        <a:xfrm>
                          <a:off x="0" y="0"/>
                          <a:ext cx="29263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xmlns:mv="urn:schemas-microsoft-com:mac:vml" xmlns:mo="http://schemas.microsoft.com/office/mac/office/2008/main">
            <w:pict>
              <v:shapetype id="_x0000_t32" coordsize="21600,21600" o:spt="32" o:oned="t" path="m0,0l21600,21600e" filled="f">
                <v:path arrowok="t" fillok="f" o:connecttype="none"/>
                <o:lock v:ext="edit" shapetype="t"/>
              </v:shapetype>
              <v:shape id="Straight Arrow Connector 38" o:spid="_x0000_s1026" type="#_x0000_t32" style="position:absolute;margin-left:252pt;margin-top:123.5pt;width:23.0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">
                <v:stroke endarrow="block"/>
              </v:shape>
            </w:pict>
          </mc:Fallback>
        </mc:AlternateContent>
      </w:r>
      <w:r w:rsidR="00D93277" w:rsidRPr="00DA0452">
        <w:rPr>
          <w:rFonts w:ascii="Arial" w:hAnsi="Arial" w:cs="Arial"/>
          <w:b/>
          <w:sz w:val="22"/>
          <w:szCs w:val="22"/>
        </w:rPr>
        <w:t xml:space="preserve">Figure 7. </w:t>
      </w:r>
      <w:r>
        <w:rPr>
          <w:rFonts w:ascii="Arial" w:hAnsi="Arial" w:cs="Arial"/>
          <w:b/>
          <w:bCs/>
          <w:sz w:val="22"/>
          <w:szCs w:val="22"/>
        </w:rPr>
        <w:t>Casp DKO</w:t>
      </w:r>
      <w:r w:rsidRPr="00786D82">
        <w:rPr>
          <w:rFonts w:ascii="Arial" w:hAnsi="Arial" w:cs="Arial"/>
          <w:b/>
          <w:bCs/>
          <w:sz w:val="22"/>
          <w:szCs w:val="22"/>
        </w:rPr>
        <w:t xml:space="preserve"> mice retain normal liver architecture and decreased cellular injury after IRI. </w:t>
      </w:r>
      <w:r>
        <w:rPr>
          <w:rFonts w:ascii="Arial" w:hAnsi="Arial" w:cs="Arial"/>
          <w:bCs/>
          <w:sz w:val="22"/>
          <w:szCs w:val="22"/>
        </w:rPr>
        <w:t>Casp DKO and WT</w:t>
      </w:r>
      <w:r w:rsidRPr="00786D82">
        <w:rPr>
          <w:rFonts w:ascii="Arial" w:hAnsi="Arial" w:cs="Arial"/>
          <w:bCs/>
          <w:sz w:val="22"/>
          <w:szCs w:val="22"/>
        </w:rPr>
        <w:t xml:space="preserve"> mice were both subjected to 45 minutes of total ischemia followed by 2 hours of reperfusion. (</w:t>
      </w:r>
      <w:r w:rsidRPr="00786D82">
        <w:rPr>
          <w:rFonts w:ascii="Arial" w:hAnsi="Arial" w:cs="Arial"/>
          <w:b/>
          <w:bCs/>
          <w:sz w:val="22"/>
          <w:szCs w:val="22"/>
        </w:rPr>
        <w:t>A</w:t>
      </w:r>
      <w:r w:rsidRPr="00786D82">
        <w:rPr>
          <w:rFonts w:ascii="Arial" w:hAnsi="Arial" w:cs="Arial"/>
          <w:bCs/>
          <w:sz w:val="22"/>
          <w:szCs w:val="22"/>
        </w:rPr>
        <w:t xml:space="preserve">) Representative H&amp;E staining of liver slides at 10x </w:t>
      </w:r>
      <w:r w:rsidR="002D2C59">
        <w:rPr>
          <w:rFonts w:ascii="Arial" w:hAnsi="Arial" w:cs="Arial"/>
          <w:bCs/>
          <w:sz w:val="22"/>
          <w:szCs w:val="22"/>
        </w:rPr>
        <w:t xml:space="preserve">magnification. Sham WT (a) and </w:t>
      </w:r>
      <w:proofErr w:type="spellStart"/>
      <w:r w:rsidR="002D2C59">
        <w:rPr>
          <w:rFonts w:ascii="Arial" w:hAnsi="Arial" w:cs="Arial"/>
          <w:bCs/>
          <w:sz w:val="22"/>
          <w:szCs w:val="22"/>
        </w:rPr>
        <w:t>c</w:t>
      </w:r>
      <w:r w:rsidRPr="00786D82">
        <w:rPr>
          <w:rFonts w:ascii="Arial" w:hAnsi="Arial" w:cs="Arial"/>
          <w:bCs/>
          <w:sz w:val="22"/>
          <w:szCs w:val="22"/>
        </w:rPr>
        <w:t>asp</w:t>
      </w:r>
      <w:proofErr w:type="spellEnd"/>
      <w:r w:rsidRPr="00786D82">
        <w:rPr>
          <w:rFonts w:ascii="Arial" w:hAnsi="Arial" w:cs="Arial"/>
          <w:bCs/>
          <w:sz w:val="22"/>
          <w:szCs w:val="22"/>
        </w:rPr>
        <w:t xml:space="preserve"> DKO (c) both exhibited normal liver histology. WT mice (b) demonstrated significant (p &lt; 0.05) injury as measured by Suzuki grading classification after IR, wherea</w:t>
      </w:r>
      <w:r w:rsidR="002D2C59">
        <w:rPr>
          <w:rFonts w:ascii="Arial" w:hAnsi="Arial" w:cs="Arial"/>
          <w:bCs/>
          <w:sz w:val="22"/>
          <w:szCs w:val="22"/>
        </w:rPr>
        <w:t xml:space="preserve">s </w:t>
      </w:r>
      <w:proofErr w:type="spellStart"/>
      <w:r w:rsidR="002D2C59">
        <w:rPr>
          <w:rFonts w:ascii="Arial" w:hAnsi="Arial" w:cs="Arial"/>
          <w:bCs/>
          <w:sz w:val="22"/>
          <w:szCs w:val="22"/>
        </w:rPr>
        <w:t>c</w:t>
      </w:r>
      <w:r w:rsidRPr="00786D82">
        <w:rPr>
          <w:rFonts w:ascii="Arial" w:hAnsi="Arial" w:cs="Arial"/>
          <w:bCs/>
          <w:sz w:val="22"/>
          <w:szCs w:val="22"/>
        </w:rPr>
        <w:t>asp</w:t>
      </w:r>
      <w:proofErr w:type="spellEnd"/>
      <w:r w:rsidRPr="00786D82">
        <w:rPr>
          <w:rFonts w:ascii="Arial" w:hAnsi="Arial" w:cs="Arial"/>
          <w:bCs/>
          <w:sz w:val="22"/>
          <w:szCs w:val="22"/>
        </w:rPr>
        <w:t xml:space="preserve"> DKO mice retained a normal liver architecture following IR (d). (</w:t>
      </w:r>
      <w:r w:rsidRPr="00786D82">
        <w:rPr>
          <w:rFonts w:ascii="Arial" w:hAnsi="Arial" w:cs="Arial"/>
          <w:b/>
          <w:bCs/>
          <w:sz w:val="22"/>
          <w:szCs w:val="22"/>
        </w:rPr>
        <w:t>B</w:t>
      </w:r>
      <w:r w:rsidRPr="00786D82">
        <w:rPr>
          <w:rFonts w:ascii="Arial" w:hAnsi="Arial" w:cs="Arial"/>
          <w:bCs/>
          <w:sz w:val="22"/>
          <w:szCs w:val="22"/>
        </w:rPr>
        <w:t xml:space="preserve">) Liver with areas of congestion (   </w:t>
      </w:r>
      <w:r>
        <w:rPr>
          <w:rFonts w:ascii="Arial" w:hAnsi="Arial" w:cs="Arial"/>
          <w:bCs/>
          <w:sz w:val="22"/>
          <w:szCs w:val="22"/>
        </w:rPr>
        <w:t xml:space="preserve">    </w:t>
      </w:r>
      <w:r w:rsidRPr="00786D82">
        <w:rPr>
          <w:rFonts w:ascii="Arial" w:hAnsi="Arial" w:cs="Arial"/>
          <w:bCs/>
          <w:sz w:val="22"/>
          <w:szCs w:val="22"/>
        </w:rPr>
        <w:t xml:space="preserve">) as highlighted by thin arrow and </w:t>
      </w:r>
      <w:proofErr w:type="spellStart"/>
      <w:r w:rsidRPr="00786D82">
        <w:rPr>
          <w:rFonts w:ascii="Arial" w:hAnsi="Arial" w:cs="Arial"/>
          <w:bCs/>
          <w:sz w:val="22"/>
          <w:szCs w:val="22"/>
        </w:rPr>
        <w:lastRenderedPageBreak/>
        <w:t>microvesicular</w:t>
      </w:r>
      <w:proofErr w:type="spellEnd"/>
      <w:r w:rsidRPr="00786D82">
        <w:rPr>
          <w:rFonts w:ascii="Arial" w:hAnsi="Arial" w:cs="Arial"/>
          <w:bCs/>
          <w:sz w:val="22"/>
          <w:szCs w:val="22"/>
        </w:rPr>
        <w:t xml:space="preserve"> steatosis in hepatocytes by thick short arrow (          ) with dead (            )   or degenerating hepatocytes extending from Zone 2 to Zone 3. (Stain: Hematoxylin and Eosin; Magnification: x40). (</w:t>
      </w:r>
      <w:r w:rsidRPr="00786D82">
        <w:rPr>
          <w:rFonts w:ascii="Arial" w:hAnsi="Arial" w:cs="Arial"/>
          <w:b/>
          <w:bCs/>
          <w:sz w:val="22"/>
          <w:szCs w:val="22"/>
        </w:rPr>
        <w:t>C</w:t>
      </w:r>
      <w:r w:rsidRPr="00786D82">
        <w:rPr>
          <w:rFonts w:ascii="Arial" w:hAnsi="Arial" w:cs="Arial"/>
          <w:bCs/>
          <w:sz w:val="22"/>
          <w:szCs w:val="22"/>
        </w:rPr>
        <w:t>) Represents quantification by Suzuki classification grading scale. (</w:t>
      </w:r>
      <w:r w:rsidRPr="00786D82">
        <w:rPr>
          <w:rFonts w:ascii="Arial" w:hAnsi="Arial" w:cs="Arial"/>
          <w:b/>
          <w:bCs/>
          <w:sz w:val="22"/>
          <w:szCs w:val="22"/>
        </w:rPr>
        <w:t>D</w:t>
      </w:r>
      <w:r w:rsidRPr="00786D82">
        <w:rPr>
          <w:rFonts w:ascii="Arial" w:hAnsi="Arial" w:cs="Arial"/>
          <w:bCs/>
          <w:sz w:val="22"/>
          <w:szCs w:val="22"/>
        </w:rPr>
        <w:t>) Portrays the Suzuki classification grading scale.  Means and standard deviations are shown. n = 6 per group. * p &lt; 0.05.</w:t>
      </w:r>
    </w:p>
    <w:p w14:paraId="07BC0643" w14:textId="6AC20215" w:rsidR="006B2B48" w:rsidRPr="00DA0452" w:rsidRDefault="00F64466" w:rsidP="00F31D9B">
      <w:pPr>
        <w:pStyle w:val="MDPI31text"/>
        <w:spacing w:after="240" w:line="360" w:lineRule="auto"/>
        <w:rPr>
          <w:rFonts w:ascii="Arial" w:hAnsi="Arial" w:cs="Arial"/>
          <w:sz w:val="22"/>
        </w:rPr>
      </w:pPr>
      <w:r>
        <w:rPr>
          <w:noProof/>
          <w:lang w:eastAsia="en-US" w:bidi="ar-SA"/>
        </w:rPr>
        <mc:AlternateContent>
          <mc:Choice Requires="wps">
            <w:drawing>
              <wp:anchor distT="0" distB="0" distL="114300" distR="114300" simplePos="0" relativeHeight="251671552" behindDoc="0" locked="0" layoutInCell="1" allowOverlap="1" wp14:anchorId="4991AE20" wp14:editId="35B3FCDD">
                <wp:simplePos x="0" y="0"/>
                <wp:positionH relativeFrom="column">
                  <wp:posOffset>5143500</wp:posOffset>
                </wp:positionH>
                <wp:positionV relativeFrom="paragraph">
                  <wp:posOffset>-1280160</wp:posOffset>
                </wp:positionV>
                <wp:extent cx="336550" cy="0"/>
                <wp:effectExtent l="0" t="76200" r="44450" b="101600"/>
                <wp:wrapNone/>
                <wp:docPr id="44" name="Straight Arrow Connector 43"/>
                <wp:cNvGraphicFramePr/>
                <a:graphic xmlns:a="http://schemas.openxmlformats.org/drawingml/2006/main">
                  <a:graphicData uri="http://schemas.microsoft.com/office/word/2010/wordprocessingShape">
                    <wps:wsp>
                      <wps:cNvCnPr/>
                      <wps:spPr>
                        <a:xfrm>
                          <a:off x="0" y="0"/>
                          <a:ext cx="336550" cy="0"/>
                        </a:xfrm>
                        <a:prstGeom prst="straightConnector1">
                          <a:avLst/>
                        </a:prstGeom>
                        <a:noFill/>
                        <a:ln w="28575" cap="flat" cmpd="sng" algn="ctr">
                          <a:solidFill>
                            <a:srgbClr val="ED7D31">
                              <a:lumMod val="50000"/>
                            </a:srgbClr>
                          </a:solidFill>
                          <a:prstDash val="solid"/>
                          <a:miter lim="800000"/>
                          <a:tailEnd type="triangle"/>
                        </a:ln>
                        <a:effectLst/>
                      </wps:spPr>
                      <wps:bodyPr/>
                    </wps:wsp>
                  </a:graphicData>
                </a:graphic>
              </wp:anchor>
            </w:drawing>
          </mc:Choice>
          <mc:Fallback xmlns:mv="urn:schemas-microsoft-com:mac:vml" xmlns:mo="http://schemas.microsoft.com/office/mac/office/2008/main">
            <w:pict>
              <v:shape id="Straight Arrow Connector 43" o:spid="_x0000_s1026" type="#_x0000_t32" style="position:absolute;margin-left:405pt;margin-top:-100.75pt;width:26.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" strokecolor="#843c0c" strokeweight="2.25pt">
                <v:stroke endarrow="block" joinstyle="miter"/>
              </v:shape>
            </w:pict>
          </mc:Fallback>
        </mc:AlternateContent>
      </w:r>
      <w:r>
        <w:rPr>
          <w:noProof/>
          <w:lang w:eastAsia="en-US" w:bidi="ar-SA"/>
        </w:rPr>
        <mc:AlternateContent>
          <mc:Choice Requires="wps">
            <w:drawing>
              <wp:anchor distT="0" distB="0" distL="114300" distR="114300" simplePos="0" relativeHeight="251673600" behindDoc="0" locked="0" layoutInCell="1" allowOverlap="1" wp14:anchorId="766A613F" wp14:editId="1314DB1C">
                <wp:simplePos x="0" y="0"/>
                <wp:positionH relativeFrom="column">
                  <wp:posOffset>3886200</wp:posOffset>
                </wp:positionH>
                <wp:positionV relativeFrom="paragraph">
                  <wp:posOffset>-1280160</wp:posOffset>
                </wp:positionV>
                <wp:extent cx="190500" cy="0"/>
                <wp:effectExtent l="25400" t="76200" r="63500" b="152400"/>
                <wp:wrapNone/>
                <wp:docPr id="41" name="Straight Arrow Connector 40"/>
                <wp:cNvGraphicFramePr/>
                <a:graphic xmlns:a="http://schemas.openxmlformats.org/drawingml/2006/main">
                  <a:graphicData uri="http://schemas.microsoft.com/office/word/2010/wordprocessingShape">
                    <wps:wsp>
                      <wps:cNvCnPr/>
                      <wps:spPr>
                        <a:xfrm>
                          <a:off x="0" y="0"/>
                          <a:ext cx="190500" cy="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mv="urn:schemas-microsoft-com:mac:vml" xmlns:mo="http://schemas.microsoft.com/office/mac/office/2008/main">
            <w:pict>
              <v:shape id="Straight Arrow Connector 40" o:spid="_x0000_s1026" type="#_x0000_t32" style="position:absolute;margin-left:306pt;margin-top:-100.75pt;width:1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" strokecolor="windowText" strokeweight="2pt">
                <v:stroke endarrow="block"/>
                <v:shadow on="t" opacity="24903f" mv:blur="40000f" origin=",.5" offset="0,20000emu"/>
              </v:shape>
            </w:pict>
          </mc:Fallback>
        </mc:AlternateContent>
      </w:r>
      <w:r w:rsidR="00FB7B6B" w:rsidRPr="00DA0452">
        <w:rPr>
          <w:rFonts w:ascii="Arial" w:hAnsi="Arial" w:cs="Arial"/>
          <w:sz w:val="22"/>
        </w:rPr>
        <w:t>S</w:t>
      </w:r>
      <w:r w:rsidR="00B14CCF" w:rsidRPr="00DA0452">
        <w:rPr>
          <w:rFonts w:ascii="Arial" w:hAnsi="Arial" w:cs="Arial"/>
          <w:sz w:val="22"/>
        </w:rPr>
        <w:t>ince both pyroptosis and apoptosis are programmed cell death and share several features including DNA damage detected by TUNEL assay</w:t>
      </w:r>
      <w:r w:rsidR="00B14CCF" w:rsidRPr="00DA0452">
        <w:rPr>
          <w:rFonts w:ascii="Arial" w:hAnsi="Arial" w:cs="Arial"/>
          <w:sz w:val="22"/>
        </w:rPr>
        <w:fldChar w:fldCharType="begin">
          <w:fldData xml:space="preserve">PEVuZE5vdGU+PENpdGU+PEF1dGhvcj5NaWFvPC9BdXRob3I+PFllYXI+MjAxMTwvWWVhcj48UmVj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PEVuZE5vdGU+PENpdGU+PEF1dGhvcj5NaWFvPC9BdXRob3I+PFllYXI+MjAxMTwvWWVhcj48UmVj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B14CCF" w:rsidRPr="00DA0452">
        <w:rPr>
          <w:rFonts w:ascii="Arial" w:hAnsi="Arial" w:cs="Arial"/>
          <w:sz w:val="22"/>
        </w:rPr>
      </w:r>
      <w:r w:rsidR="00B14CCF" w:rsidRPr="00DA0452">
        <w:rPr>
          <w:rFonts w:ascii="Arial" w:hAnsi="Arial" w:cs="Arial"/>
          <w:sz w:val="22"/>
        </w:rPr>
        <w:fldChar w:fldCharType="separate"/>
      </w:r>
      <w:r w:rsidR="00E97555" w:rsidRPr="00DA0452">
        <w:rPr>
          <w:rFonts w:ascii="Arial" w:hAnsi="Arial" w:cs="Arial"/>
          <w:noProof/>
          <w:sz w:val="22"/>
          <w:vertAlign w:val="superscript"/>
        </w:rPr>
        <w:t>68</w:t>
      </w:r>
      <w:r w:rsidR="00B14CCF" w:rsidRPr="00DA0452">
        <w:rPr>
          <w:rFonts w:ascii="Arial" w:hAnsi="Arial" w:cs="Arial"/>
          <w:sz w:val="22"/>
        </w:rPr>
        <w:fldChar w:fldCharType="end"/>
      </w:r>
      <w:r w:rsidR="00B14CCF" w:rsidRPr="00DA0452">
        <w:rPr>
          <w:rFonts w:ascii="Arial" w:hAnsi="Arial" w:cs="Arial"/>
          <w:sz w:val="22"/>
        </w:rPr>
        <w:t>, we performed TUNEL assay to detect DNA damage. Casp</w:t>
      </w:r>
      <w:r w:rsidR="00FB7B6B" w:rsidRPr="00DA0452">
        <w:rPr>
          <w:rFonts w:ascii="Arial" w:hAnsi="Arial" w:cs="Arial"/>
          <w:sz w:val="22"/>
        </w:rPr>
        <w:t xml:space="preserve"> </w:t>
      </w:r>
      <w:r w:rsidR="00B14CCF" w:rsidRPr="00DA0452">
        <w:rPr>
          <w:rFonts w:ascii="Arial" w:hAnsi="Arial" w:cs="Arial"/>
          <w:sz w:val="22"/>
        </w:rPr>
        <w:t>DKO mice had minimal pyroptosis and apoptosis following IR</w:t>
      </w:r>
      <w:r w:rsidR="004636AE">
        <w:rPr>
          <w:rFonts w:ascii="Arial" w:hAnsi="Arial" w:cs="Arial"/>
          <w:sz w:val="22"/>
        </w:rPr>
        <w:t>I</w:t>
      </w:r>
      <w:r w:rsidR="00B14CCF" w:rsidRPr="00DA0452">
        <w:rPr>
          <w:rFonts w:ascii="Arial" w:hAnsi="Arial" w:cs="Arial"/>
          <w:sz w:val="22"/>
        </w:rPr>
        <w:t>, whereas WT mice had increased pyroptosis and apoptosis (0 versus 16 TUNEL</w:t>
      </w:r>
      <w:r w:rsidR="00B14CCF" w:rsidRPr="00DA0452">
        <w:rPr>
          <w:rFonts w:ascii="Arial" w:hAnsi="Arial" w:cs="Arial"/>
          <w:sz w:val="22"/>
          <w:vertAlign w:val="superscript"/>
        </w:rPr>
        <w:t xml:space="preserve">+ </w:t>
      </w:r>
      <w:r w:rsidR="00B14CCF" w:rsidRPr="00DA0452">
        <w:rPr>
          <w:rFonts w:ascii="Arial" w:hAnsi="Arial" w:cs="Arial"/>
          <w:sz w:val="22"/>
        </w:rPr>
        <w:t>cells per HPF) (</w:t>
      </w:r>
      <w:r w:rsidR="00FB7B6B" w:rsidRPr="00DA0452">
        <w:rPr>
          <w:rFonts w:ascii="Arial" w:hAnsi="Arial" w:cs="Arial"/>
          <w:b/>
          <w:bCs/>
          <w:sz w:val="22"/>
        </w:rPr>
        <w:t xml:space="preserve">Figures 8A and </w:t>
      </w:r>
      <w:r w:rsidR="00B14CCF" w:rsidRPr="00DA0452">
        <w:rPr>
          <w:rFonts w:ascii="Arial" w:hAnsi="Arial" w:cs="Arial"/>
          <w:b/>
          <w:bCs/>
          <w:sz w:val="22"/>
        </w:rPr>
        <w:t>B</w:t>
      </w:r>
      <w:r w:rsidR="00B14CCF" w:rsidRPr="00DA0452">
        <w:rPr>
          <w:rFonts w:ascii="Arial" w:hAnsi="Arial" w:cs="Arial"/>
          <w:sz w:val="22"/>
        </w:rPr>
        <w:t>).</w:t>
      </w:r>
    </w:p>
    <w:p w14:paraId="5882AB59" w14:textId="0DCD1704" w:rsidR="00F31D9B" w:rsidRPr="00DA0452" w:rsidRDefault="00F31D9B" w:rsidP="00F31D9B">
      <w:pPr>
        <w:pStyle w:val="MDPI31text"/>
        <w:spacing w:line="360" w:lineRule="auto"/>
        <w:ind w:firstLine="0"/>
        <w:rPr>
          <w:rFonts w:ascii="Arial" w:hAnsi="Arial" w:cs="Arial"/>
          <w:sz w:val="22"/>
        </w:rPr>
      </w:pPr>
      <w:r w:rsidRPr="00DA0452">
        <w:rPr>
          <w:rFonts w:ascii="Arial" w:hAnsi="Arial" w:cs="Arial"/>
          <w:noProof/>
          <w:sz w:val="22"/>
          <w:lang w:eastAsia="en-US" w:bidi="ar-SA"/>
        </w:rPr>
        <w:drawing>
          <wp:inline distT="0" distB="0" distL="0" distR="0" wp14:anchorId="65E26646" wp14:editId="1260ADB1">
            <wp:extent cx="5562600" cy="2461834"/>
            <wp:effectExtent l="19050" t="19050" r="1905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4572" cy="2480409"/>
                    </a:xfrm>
                    <a:prstGeom prst="rect">
                      <a:avLst/>
                    </a:prstGeom>
                    <a:noFill/>
                    <a:ln>
                      <a:solidFill>
                        <a:schemeClr val="tx1"/>
                      </a:solidFill>
                    </a:ln>
                  </pic:spPr>
                </pic:pic>
              </a:graphicData>
            </a:graphic>
          </wp:inline>
        </w:drawing>
      </w:r>
    </w:p>
    <w:p w14:paraId="5D930930" w14:textId="49AB54D0" w:rsidR="006B2B48" w:rsidRPr="00DA0452" w:rsidRDefault="00F31D9B" w:rsidP="00F31D9B">
      <w:pPr>
        <w:pStyle w:val="MDPI51figurecaption"/>
        <w:spacing w:line="360" w:lineRule="auto"/>
        <w:ind w:left="0" w:right="0"/>
        <w:rPr>
          <w:rFonts w:ascii="Arial" w:hAnsi="Arial" w:cs="Arial"/>
          <w:bCs/>
          <w:sz w:val="22"/>
          <w:szCs w:val="22"/>
        </w:rPr>
      </w:pPr>
      <w:r w:rsidRPr="00DA0452">
        <w:rPr>
          <w:rFonts w:ascii="Arial" w:hAnsi="Arial" w:cs="Arial"/>
          <w:b/>
          <w:sz w:val="22"/>
          <w:szCs w:val="22"/>
        </w:rPr>
        <w:t xml:space="preserve">Figure 8. Casp DKO mice exhibit decreased cell death following IR. (A) </w:t>
      </w:r>
      <w:r w:rsidRPr="00DA0452">
        <w:rPr>
          <w:rFonts w:ascii="Arial" w:hAnsi="Arial" w:cs="Arial"/>
          <w:bCs/>
          <w:sz w:val="22"/>
          <w:szCs w:val="22"/>
        </w:rPr>
        <w:t>Casp DKO and WT mice were both subjected to IRI and cell death was measured by the TUNEL assay. Casp DKO (a) and WT Sham (b) control groups had no TUNEL+ apoptotic cells present. However, WT mice undergoing IR had increase</w:t>
      </w:r>
      <w:r w:rsidR="002D2C59">
        <w:rPr>
          <w:rFonts w:ascii="Arial" w:hAnsi="Arial" w:cs="Arial"/>
          <w:bCs/>
          <w:sz w:val="22"/>
          <w:szCs w:val="22"/>
        </w:rPr>
        <w:t xml:space="preserve">d TUNEL+ apoptotic cells while </w:t>
      </w:r>
      <w:proofErr w:type="spellStart"/>
      <w:r w:rsidR="002D2C59">
        <w:rPr>
          <w:rFonts w:ascii="Arial" w:hAnsi="Arial" w:cs="Arial"/>
          <w:bCs/>
          <w:sz w:val="22"/>
          <w:szCs w:val="22"/>
        </w:rPr>
        <w:t>c</w:t>
      </w:r>
      <w:r w:rsidRPr="00DA0452">
        <w:rPr>
          <w:rFonts w:ascii="Arial" w:hAnsi="Arial" w:cs="Arial"/>
          <w:bCs/>
          <w:sz w:val="22"/>
          <w:szCs w:val="22"/>
        </w:rPr>
        <w:t>asp</w:t>
      </w:r>
      <w:proofErr w:type="spellEnd"/>
      <w:r w:rsidRPr="00DA0452">
        <w:rPr>
          <w:rFonts w:ascii="Arial" w:hAnsi="Arial" w:cs="Arial"/>
          <w:bCs/>
          <w:sz w:val="22"/>
          <w:szCs w:val="22"/>
        </w:rPr>
        <w:t xml:space="preserve"> DKO mice had no TUNEL+ cells (d). (magnification x 400). Red arrows indicated TUNEL+ apoptotic cells.</w:t>
      </w:r>
      <w:r w:rsidRPr="00DA0452">
        <w:rPr>
          <w:rFonts w:ascii="Arial" w:hAnsi="Arial" w:cs="Arial"/>
          <w:b/>
          <w:sz w:val="22"/>
          <w:szCs w:val="22"/>
        </w:rPr>
        <w:t xml:space="preserve"> (B) </w:t>
      </w:r>
      <w:r w:rsidRPr="00DA0452">
        <w:rPr>
          <w:rFonts w:ascii="Arial" w:hAnsi="Arial" w:cs="Arial"/>
          <w:bCs/>
          <w:sz w:val="22"/>
          <w:szCs w:val="22"/>
        </w:rPr>
        <w:t>Quantification of TUNEL assay.  Mean and standard deviation are shown. n= 6 per group</w:t>
      </w:r>
      <w:r w:rsidR="006B2B48" w:rsidRPr="00DA0452">
        <w:rPr>
          <w:rFonts w:ascii="Arial" w:hAnsi="Arial" w:cs="Arial"/>
          <w:bCs/>
          <w:sz w:val="22"/>
          <w:szCs w:val="22"/>
        </w:rPr>
        <w:t>.</w:t>
      </w:r>
    </w:p>
    <w:p w14:paraId="165EC8B7" w14:textId="2C3F12FE" w:rsidR="00126C41" w:rsidRPr="00DA0452" w:rsidRDefault="00D93277" w:rsidP="007E42C5">
      <w:pPr>
        <w:pStyle w:val="MDPI21heading1"/>
        <w:spacing w:line="360" w:lineRule="auto"/>
        <w:rPr>
          <w:rFonts w:ascii="Arial" w:hAnsi="Arial" w:cs="Arial"/>
          <w:sz w:val="22"/>
        </w:rPr>
      </w:pPr>
      <w:r w:rsidRPr="00DA0452">
        <w:rPr>
          <w:rFonts w:ascii="Arial" w:hAnsi="Arial" w:cs="Arial"/>
          <w:sz w:val="22"/>
        </w:rPr>
        <w:t xml:space="preserve">3. </w:t>
      </w:r>
      <w:r w:rsidR="00126C41" w:rsidRPr="00DA0452">
        <w:rPr>
          <w:rFonts w:ascii="Arial" w:hAnsi="Arial" w:cs="Arial"/>
          <w:sz w:val="22"/>
        </w:rPr>
        <w:t>Discussion</w:t>
      </w:r>
    </w:p>
    <w:p w14:paraId="4D46E4BA" w14:textId="0A31D2BE" w:rsidR="00126C41" w:rsidRPr="00DA0452" w:rsidRDefault="00126C41" w:rsidP="004628A8">
      <w:pPr>
        <w:pStyle w:val="MDPI31text"/>
        <w:spacing w:line="360" w:lineRule="auto"/>
        <w:rPr>
          <w:rFonts w:ascii="Arial" w:hAnsi="Arial" w:cs="Arial"/>
          <w:sz w:val="22"/>
        </w:rPr>
      </w:pPr>
      <w:r w:rsidRPr="00DA0452">
        <w:rPr>
          <w:rFonts w:ascii="Arial" w:hAnsi="Arial" w:cs="Arial"/>
          <w:sz w:val="22"/>
        </w:rPr>
        <w:t xml:space="preserve"> </w:t>
      </w:r>
      <w:r w:rsidR="00B41D46" w:rsidRPr="00DA0452">
        <w:rPr>
          <w:rFonts w:ascii="Arial" w:hAnsi="Arial" w:cs="Arial"/>
          <w:sz w:val="22"/>
        </w:rPr>
        <w:t>In this study,</w:t>
      </w:r>
      <w:r w:rsidR="001264F5" w:rsidRPr="00DA0452">
        <w:rPr>
          <w:rFonts w:ascii="Arial" w:hAnsi="Arial" w:cs="Arial"/>
          <w:sz w:val="22"/>
        </w:rPr>
        <w:t xml:space="preserve"> we</w:t>
      </w:r>
      <w:r w:rsidR="004636AE">
        <w:rPr>
          <w:rFonts w:ascii="Arial" w:hAnsi="Arial" w:cs="Arial"/>
          <w:sz w:val="22"/>
        </w:rPr>
        <w:t xml:space="preserve"> </w:t>
      </w:r>
      <w:r w:rsidR="00F33B28">
        <w:rPr>
          <w:rFonts w:ascii="Arial" w:hAnsi="Arial" w:cs="Arial"/>
          <w:sz w:val="22"/>
        </w:rPr>
        <w:t>wanted</w:t>
      </w:r>
      <w:r w:rsidR="001264F5" w:rsidRPr="00DA0452">
        <w:rPr>
          <w:rFonts w:ascii="Arial" w:hAnsi="Arial" w:cs="Arial"/>
          <w:sz w:val="22"/>
        </w:rPr>
        <w:t xml:space="preserve"> </w:t>
      </w:r>
      <w:r w:rsidR="005C3F3F">
        <w:rPr>
          <w:rFonts w:ascii="Arial" w:hAnsi="Arial" w:cs="Arial"/>
          <w:sz w:val="22"/>
        </w:rPr>
        <w:t>to determine if</w:t>
      </w:r>
      <w:r w:rsidR="00B41D46" w:rsidRPr="00DA0452">
        <w:rPr>
          <w:rFonts w:ascii="Arial" w:hAnsi="Arial" w:cs="Arial"/>
          <w:sz w:val="22"/>
        </w:rPr>
        <w:t xml:space="preserve"> liver ischemia, IPC and IPO upregulate </w:t>
      </w:r>
      <w:r w:rsidR="0095292A">
        <w:rPr>
          <w:rFonts w:ascii="Arial" w:hAnsi="Arial" w:cs="Arial"/>
          <w:sz w:val="22"/>
        </w:rPr>
        <w:t>the canonical and non-canonical</w:t>
      </w:r>
      <w:r w:rsidR="005C3F3F">
        <w:rPr>
          <w:rFonts w:ascii="Arial" w:hAnsi="Arial" w:cs="Arial"/>
          <w:sz w:val="22"/>
        </w:rPr>
        <w:t xml:space="preserve"> inflammasomes. In addition,</w:t>
      </w:r>
      <w:r w:rsidR="00F33B28">
        <w:rPr>
          <w:rFonts w:ascii="Arial" w:hAnsi="Arial" w:cs="Arial"/>
          <w:sz w:val="22"/>
        </w:rPr>
        <w:t xml:space="preserve"> we sought</w:t>
      </w:r>
      <w:r w:rsidR="005C3F3F">
        <w:rPr>
          <w:rFonts w:ascii="Arial" w:hAnsi="Arial" w:cs="Arial"/>
          <w:sz w:val="22"/>
        </w:rPr>
        <w:t xml:space="preserve"> to investigate</w:t>
      </w:r>
      <w:r w:rsidR="00B41D46" w:rsidRPr="00DA0452">
        <w:rPr>
          <w:rFonts w:ascii="Arial" w:hAnsi="Arial" w:cs="Arial"/>
          <w:sz w:val="22"/>
        </w:rPr>
        <w:t xml:space="preserve"> whether liver IRI, IPC and IPO increased upregulations of inflammasome are associated with upregulation of TI; whether liver IRI activates cas</w:t>
      </w:r>
      <w:r w:rsidR="005C3F3F">
        <w:rPr>
          <w:rFonts w:ascii="Arial" w:hAnsi="Arial" w:cs="Arial"/>
          <w:sz w:val="22"/>
        </w:rPr>
        <w:t xml:space="preserve">pase-1; and if </w:t>
      </w:r>
      <w:proofErr w:type="spellStart"/>
      <w:r w:rsidR="005C3F3F">
        <w:rPr>
          <w:rFonts w:ascii="Arial" w:hAnsi="Arial" w:cs="Arial"/>
          <w:sz w:val="22"/>
        </w:rPr>
        <w:t>C</w:t>
      </w:r>
      <w:r w:rsidR="00B41D46" w:rsidRPr="00DA0452">
        <w:rPr>
          <w:rFonts w:ascii="Arial" w:hAnsi="Arial" w:cs="Arial"/>
          <w:sz w:val="22"/>
        </w:rPr>
        <w:t>asp</w:t>
      </w:r>
      <w:proofErr w:type="spellEnd"/>
      <w:r w:rsidR="00B41D46" w:rsidRPr="00DA0452">
        <w:rPr>
          <w:rFonts w:ascii="Arial" w:hAnsi="Arial" w:cs="Arial"/>
          <w:sz w:val="22"/>
        </w:rPr>
        <w:t xml:space="preserve"> DKO attenuates liver IRI</w:t>
      </w:r>
      <w:r w:rsidR="001264F5" w:rsidRPr="00DA0452">
        <w:rPr>
          <w:rFonts w:ascii="Arial" w:hAnsi="Arial" w:cs="Arial"/>
          <w:sz w:val="22"/>
        </w:rPr>
        <w:t>.</w:t>
      </w:r>
      <w:r w:rsidR="00B41D46" w:rsidRPr="00DA0452">
        <w:rPr>
          <w:rFonts w:ascii="Arial" w:hAnsi="Arial" w:cs="Arial"/>
          <w:sz w:val="22"/>
        </w:rPr>
        <w:t xml:space="preserve"> </w:t>
      </w:r>
      <w:r w:rsidR="001264F5" w:rsidRPr="00DA0452">
        <w:rPr>
          <w:rFonts w:ascii="Arial" w:hAnsi="Arial" w:cs="Arial"/>
          <w:sz w:val="22"/>
        </w:rPr>
        <w:t>Reactive oxygen species system can serve as an integrated sensor network to sense different stimuli and connected to inflammasome activation and TI</w:t>
      </w:r>
      <w:r w:rsidR="001264F5" w:rsidRPr="00DA0452">
        <w:rPr>
          <w:rFonts w:ascii="Arial" w:hAnsi="Arial" w:cs="Arial"/>
          <w:sz w:val="22"/>
        </w:rPr>
        <w:fldChar w:fldCharType="begin">
          <w:fldData xml:space="preserve">PEVuZE5vdGU+PENpdGU+PEF1dGhvcj5TdW48L0F1dGhvcj48WWVhcj4yMDIwPC9ZZWFyPjxSZWNO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</w:fldData>
        </w:fldChar>
      </w:r>
      <w:r w:rsidR="001264F5" w:rsidRPr="00DA0452">
        <w:rPr>
          <w:rFonts w:ascii="Arial" w:hAnsi="Arial" w:cs="Arial"/>
          <w:sz w:val="22"/>
        </w:rPr>
        <w:instrText xml:space="preserve"> ADDIN EN.CITE </w:instrText>
      </w:r>
      <w:r w:rsidR="001264F5" w:rsidRPr="00DA0452">
        <w:rPr>
          <w:rFonts w:ascii="Arial" w:hAnsi="Arial" w:cs="Arial"/>
          <w:sz w:val="22"/>
        </w:rPr>
        <w:fldChar w:fldCharType="begin">
          <w:fldData xml:space="preserve">PEVuZE5vdGU+PENpdGU+PEF1dGhvcj5TdW48L0F1dGhvcj48WWVhcj4yMDIwPC9ZZWFyPjxSZWNO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</w:fldData>
        </w:fldChar>
      </w:r>
      <w:r w:rsidR="001264F5" w:rsidRPr="00DA0452">
        <w:rPr>
          <w:rFonts w:ascii="Arial" w:hAnsi="Arial" w:cs="Arial"/>
          <w:sz w:val="22"/>
        </w:rPr>
        <w:instrText xml:space="preserve"> ADDIN EN.CITE.DATA </w:instrText>
      </w:r>
      <w:r w:rsidR="001264F5" w:rsidRPr="00DA0452">
        <w:rPr>
          <w:rFonts w:ascii="Arial" w:hAnsi="Arial" w:cs="Arial"/>
          <w:sz w:val="22"/>
        </w:rPr>
      </w:r>
      <w:r w:rsidR="001264F5" w:rsidRPr="00DA0452">
        <w:rPr>
          <w:rFonts w:ascii="Arial" w:hAnsi="Arial" w:cs="Arial"/>
          <w:sz w:val="22"/>
        </w:rPr>
        <w:fldChar w:fldCharType="end"/>
      </w:r>
      <w:r w:rsidR="001264F5" w:rsidRPr="00DA0452">
        <w:rPr>
          <w:rFonts w:ascii="Arial" w:hAnsi="Arial" w:cs="Arial"/>
          <w:sz w:val="22"/>
        </w:rPr>
      </w:r>
      <w:r w:rsidR="001264F5" w:rsidRPr="00DA0452">
        <w:rPr>
          <w:rFonts w:ascii="Arial" w:hAnsi="Arial" w:cs="Arial"/>
          <w:sz w:val="22"/>
        </w:rPr>
        <w:fldChar w:fldCharType="separate"/>
      </w:r>
      <w:r w:rsidR="001264F5" w:rsidRPr="00DA0452">
        <w:rPr>
          <w:rFonts w:ascii="Arial" w:hAnsi="Arial" w:cs="Arial"/>
          <w:noProof/>
          <w:sz w:val="22"/>
          <w:vertAlign w:val="superscript"/>
        </w:rPr>
        <w:t>34</w:t>
      </w:r>
      <w:r w:rsidR="001264F5" w:rsidRPr="00DA0452">
        <w:rPr>
          <w:rFonts w:ascii="Arial" w:hAnsi="Arial" w:cs="Arial"/>
          <w:sz w:val="22"/>
        </w:rPr>
        <w:fldChar w:fldCharType="end"/>
      </w:r>
      <w:r w:rsidR="001264F5" w:rsidRPr="00DA0452">
        <w:rPr>
          <w:rFonts w:ascii="Arial" w:hAnsi="Arial" w:cs="Arial"/>
          <w:sz w:val="22"/>
        </w:rPr>
        <w:t xml:space="preserve">. </w:t>
      </w:r>
      <w:r w:rsidRPr="00DA0452">
        <w:rPr>
          <w:rFonts w:ascii="Arial" w:hAnsi="Arial" w:cs="Arial"/>
          <w:sz w:val="22"/>
        </w:rPr>
        <w:t>Caspase</w:t>
      </w:r>
      <w:r w:rsidR="004D1BAB" w:rsidRPr="00DA0452">
        <w:rPr>
          <w:rFonts w:ascii="Arial" w:hAnsi="Arial" w:cs="Arial"/>
          <w:sz w:val="22"/>
        </w:rPr>
        <w:t xml:space="preserve"> </w:t>
      </w:r>
      <w:r w:rsidRPr="00DA0452">
        <w:rPr>
          <w:rFonts w:ascii="Arial" w:hAnsi="Arial" w:cs="Arial"/>
          <w:sz w:val="22"/>
        </w:rPr>
        <w:t xml:space="preserve">1 </w:t>
      </w:r>
      <w:r w:rsidRPr="00DA0452">
        <w:rPr>
          <w:rFonts w:ascii="Arial" w:hAnsi="Arial" w:cs="Arial"/>
          <w:sz w:val="22"/>
        </w:rPr>
        <w:lastRenderedPageBreak/>
        <w:t>serves as a danger signal for inflammation and IRI</w:t>
      </w:r>
      <w:r w:rsidRPr="00DA0452">
        <w:rPr>
          <w:rFonts w:ascii="Arial" w:hAnsi="Arial" w:cs="Arial"/>
          <w:sz w:val="22"/>
        </w:rPr>
        <w:fldChar w:fldCharType="begin"/>
      </w:r>
      <w:r w:rsidR="00E97555" w:rsidRPr="00DA0452">
        <w:rPr>
          <w:rFonts w:ascii="Arial" w:hAnsi="Arial" w:cs="Arial"/>
          <w:sz w:val="22"/>
        </w:rPr>
        <w:instrText xml:space="preserve"> ADDIN EN.CITE &lt;EndNote&gt;&lt;Cite&gt;&lt;Author&gt;Mariathasan&lt;/Author&gt;&lt;Year&gt;2007&lt;/Year&gt;&lt;RecNum&gt;68&lt;/RecNum&gt;&lt;DisplayText&gt;&lt;style face="superscript"&gt;69&lt;/style&gt;&lt;/DisplayText&gt;&lt;record&gt;&lt;rec-number&gt;68&lt;/rec-number&gt;&lt;foreign-keys&gt;&lt;key app="EN" db-id="wx9pttaaqr5twtew554ptzzmzx25vz5azfzx" timestamp="1599206066"&gt;68&lt;/key&gt;&lt;/foreign-keys&gt;&lt;ref-type name="Journal Article"&gt;17&lt;/ref-type&gt;&lt;contributors&gt;&lt;authors&gt;&lt;author&gt;Mariathasan, S.&lt;/author&gt;&lt;author&gt;Monack, D. M.&lt;/author&gt;&lt;/authors&gt;&lt;/contributors&gt;&lt;auth-address&gt;Department of Translational Oncology, Genentech, 1 DNA Way, South San Francisco, California 94080, USA. sanj@gene.com&lt;/auth-address&gt;&lt;titles&gt;&lt;title&gt;Inflammasome adaptors and sensors: intracellular regulators of infection and inflammation&lt;/title&gt;&lt;secondary-title&gt;Nat Rev Immunol&lt;/secondary-title&gt;&lt;/titles&gt;&lt;periodical&gt;&lt;full-title&gt;Nat Rev Immunol&lt;/full-title&gt;&lt;/periodical&gt;&lt;pages&gt;31-40&lt;/pages&gt;&lt;volume&gt;7&lt;/volume&gt;&lt;number&gt;1&lt;/number&gt;&lt;edition&gt;2006/12/23&lt;/edition&gt;&lt;keywords&gt;&lt;keyword&gt;Animals&lt;/keyword&gt;&lt;keyword&gt;CARD Signaling Adaptor Proteins/*immunology&lt;/keyword&gt;&lt;keyword&gt;Humans&lt;/keyword&gt;&lt;keyword&gt;Infections/*immunology&lt;/keyword&gt;&lt;keyword&gt;Inflammation/*immunology&lt;/keyword&gt;&lt;keyword&gt;Mice&lt;/keyword&gt;&lt;keyword&gt;*Models, Immunological&lt;/keyword&gt;&lt;/keywords&gt;&lt;dates&gt;&lt;year&gt;2007&lt;/year&gt;&lt;pub-dates&gt;&lt;date&gt;Jan&lt;/date&gt;&lt;/pub-dates&gt;&lt;/dates&gt;&lt;isbn&gt;1474-1733 (Print)&amp;#xD;1474-1733 (Linking)&lt;/isbn&gt;&lt;accession-num&gt;17186029&lt;/accession-num&gt;&lt;urls&gt;&lt;related-urls&gt;&lt;url&gt;https://www.ncbi.nlm.nih.gov/pubmed/17186029&lt;/url&gt;&lt;/related-urls&gt;&lt;/urls&gt;&lt;electronic-resource-num&gt;10.1038/nri1997&lt;/electronic-resource-num&gt;&lt;/record&gt;&lt;/Cite&gt;&lt;/EndNote&gt;</w:instrText>
      </w:r>
      <w:r w:rsidRPr="00DA0452">
        <w:rPr>
          <w:rFonts w:ascii="Arial" w:hAnsi="Arial" w:cs="Arial"/>
          <w:sz w:val="22"/>
        </w:rPr>
        <w:fldChar w:fldCharType="separate"/>
      </w:r>
      <w:r w:rsidR="00E97555" w:rsidRPr="00DA0452">
        <w:rPr>
          <w:rFonts w:ascii="Arial" w:hAnsi="Arial" w:cs="Arial"/>
          <w:noProof/>
          <w:sz w:val="22"/>
          <w:vertAlign w:val="superscript"/>
        </w:rPr>
        <w:t>69</w:t>
      </w:r>
      <w:r w:rsidRPr="00DA0452">
        <w:rPr>
          <w:rFonts w:ascii="Arial" w:hAnsi="Arial" w:cs="Arial"/>
          <w:sz w:val="22"/>
        </w:rPr>
        <w:fldChar w:fldCharType="end"/>
      </w:r>
      <w:r w:rsidRPr="00DA0452">
        <w:rPr>
          <w:rFonts w:ascii="Arial" w:hAnsi="Arial" w:cs="Arial"/>
          <w:sz w:val="22"/>
        </w:rPr>
        <w:t xml:space="preserve">. </w:t>
      </w:r>
      <w:r w:rsidR="00F31D9B" w:rsidRPr="00DA0452">
        <w:rPr>
          <w:rFonts w:ascii="Arial" w:hAnsi="Arial" w:cs="Arial"/>
          <w:sz w:val="22"/>
        </w:rPr>
        <w:t xml:space="preserve">Apoptosis-associated speck </w:t>
      </w:r>
      <w:r w:rsidR="0099527D" w:rsidRPr="00DA0452">
        <w:rPr>
          <w:rFonts w:ascii="Arial" w:hAnsi="Arial" w:cs="Arial"/>
          <w:sz w:val="22"/>
        </w:rPr>
        <w:t xml:space="preserve">like protein containing a CARD domain (ASC) </w:t>
      </w:r>
      <w:r w:rsidR="00F33B28">
        <w:rPr>
          <w:rFonts w:ascii="Arial" w:hAnsi="Arial" w:cs="Arial"/>
          <w:sz w:val="22"/>
        </w:rPr>
        <w:t xml:space="preserve">and </w:t>
      </w:r>
      <w:r w:rsidRPr="00DA0452">
        <w:rPr>
          <w:rFonts w:ascii="Arial" w:hAnsi="Arial" w:cs="Arial"/>
          <w:sz w:val="22"/>
        </w:rPr>
        <w:t>is essential for generation of the inflammasome and inducing caspase</w:t>
      </w:r>
      <w:r w:rsidR="004D1BAB" w:rsidRPr="00DA0452">
        <w:rPr>
          <w:rFonts w:ascii="Arial" w:hAnsi="Arial" w:cs="Arial"/>
          <w:sz w:val="22"/>
        </w:rPr>
        <w:t xml:space="preserve"> </w:t>
      </w:r>
      <w:r w:rsidRPr="00DA0452">
        <w:rPr>
          <w:rFonts w:ascii="Arial" w:hAnsi="Arial" w:cs="Arial"/>
          <w:sz w:val="22"/>
        </w:rPr>
        <w:t>1 activation</w:t>
      </w:r>
      <w:r w:rsidRPr="00DA0452">
        <w:rPr>
          <w:rFonts w:ascii="Arial" w:hAnsi="Arial" w:cs="Arial"/>
          <w:sz w:val="22"/>
        </w:rPr>
        <w:fldChar w:fldCharType="begin">
          <w:fldData xml:space="preserve">PEVuZE5vdGU+PENpdGU+PEF1dGhvcj5GYW5nPC9BdXRob3I+PFllYXI+MjAxMTwvWWVhcj48UmVj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=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PEVuZE5vdGU+PENpdGU+PEF1dGhvcj5GYW5nPC9BdXRob3I+PFllYXI+MjAxMTwvWWVhcj48UmVj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=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70</w:t>
      </w:r>
      <w:r w:rsidRPr="00DA0452">
        <w:rPr>
          <w:rFonts w:ascii="Arial" w:hAnsi="Arial" w:cs="Arial"/>
          <w:sz w:val="22"/>
        </w:rPr>
        <w:fldChar w:fldCharType="end"/>
      </w:r>
      <w:r w:rsidRPr="00DA0452">
        <w:rPr>
          <w:rFonts w:ascii="Arial" w:hAnsi="Arial" w:cs="Arial"/>
          <w:sz w:val="22"/>
        </w:rPr>
        <w:t>. ASC-deficiency in a partial liver ischemia showed an inhibition in the caspase</w:t>
      </w:r>
      <w:r w:rsidR="004D1BAB" w:rsidRPr="00DA0452">
        <w:rPr>
          <w:rFonts w:ascii="Arial" w:hAnsi="Arial" w:cs="Arial"/>
          <w:sz w:val="22"/>
        </w:rPr>
        <w:t xml:space="preserve"> </w:t>
      </w:r>
      <w:r w:rsidRPr="00DA0452">
        <w:rPr>
          <w:rFonts w:ascii="Arial" w:hAnsi="Arial" w:cs="Arial"/>
          <w:sz w:val="22"/>
        </w:rPr>
        <w:t>1/IL-1β signaling and protection against liver IRI</w:t>
      </w:r>
      <w:r w:rsidRPr="00DA0452">
        <w:rPr>
          <w:rFonts w:ascii="Arial" w:hAnsi="Arial" w:cs="Arial"/>
          <w:sz w:val="22"/>
        </w:rPr>
        <w:fldChar w:fldCharType="begin">
          <w:fldData xml:space="preserve">PEVuZE5vdGU+PENpdGU+PEF1dGhvcj5LYW1vPC9BdXRob3I+PFllYXI+MjAxMzwvWWVhcj48UmVj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PEVuZE5vdGU+PENpdGU+PEF1dGhvcj5LYW1vPC9BdXRob3I+PFllYXI+MjAxMzwvWWVhcj48UmVj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43</w:t>
      </w:r>
      <w:r w:rsidRPr="00DA0452">
        <w:rPr>
          <w:rFonts w:ascii="Arial" w:hAnsi="Arial" w:cs="Arial"/>
          <w:sz w:val="22"/>
        </w:rPr>
        <w:fldChar w:fldCharType="end"/>
      </w:r>
      <w:r w:rsidRPr="00DA0452">
        <w:rPr>
          <w:rFonts w:ascii="Arial" w:hAnsi="Arial" w:cs="Arial"/>
          <w:sz w:val="22"/>
        </w:rPr>
        <w:t>. However, whether liver ischemia induces hypo</w:t>
      </w:r>
      <w:r w:rsidR="00F31D9B" w:rsidRPr="00DA0452">
        <w:rPr>
          <w:rFonts w:ascii="Arial" w:hAnsi="Arial" w:cs="Arial"/>
          <w:sz w:val="22"/>
        </w:rPr>
        <w:t xml:space="preserve">xia-derived DAMPs and canonical and </w:t>
      </w:r>
      <w:r w:rsidRPr="00DA0452">
        <w:rPr>
          <w:rFonts w:ascii="Arial" w:hAnsi="Arial" w:cs="Arial"/>
          <w:sz w:val="22"/>
        </w:rPr>
        <w:t>non-canonical infla</w:t>
      </w:r>
      <w:r w:rsidR="00F33B28">
        <w:rPr>
          <w:rFonts w:ascii="Arial" w:hAnsi="Arial" w:cs="Arial"/>
          <w:sz w:val="22"/>
        </w:rPr>
        <w:t xml:space="preserve">mmasome regulator upregulation is </w:t>
      </w:r>
      <w:proofErr w:type="spellStart"/>
      <w:r w:rsidR="00F33B28">
        <w:rPr>
          <w:rFonts w:ascii="Arial" w:hAnsi="Arial" w:cs="Arial"/>
          <w:sz w:val="22"/>
        </w:rPr>
        <w:t>uknown</w:t>
      </w:r>
      <w:proofErr w:type="spellEnd"/>
      <w:r w:rsidR="00F33B28">
        <w:rPr>
          <w:rFonts w:ascii="Arial" w:hAnsi="Arial" w:cs="Arial"/>
          <w:sz w:val="22"/>
        </w:rPr>
        <w:t>.</w:t>
      </w:r>
      <w:r w:rsidR="004628A8">
        <w:rPr>
          <w:rFonts w:ascii="Arial" w:hAnsi="Arial" w:cs="Arial"/>
          <w:sz w:val="22"/>
        </w:rPr>
        <w:t xml:space="preserve"> </w:t>
      </w:r>
      <w:r w:rsidR="00C5771C" w:rsidRPr="00DA0452">
        <w:rPr>
          <w:rFonts w:ascii="Arial" w:hAnsi="Arial" w:cs="Arial"/>
          <w:sz w:val="22"/>
        </w:rPr>
        <w:t xml:space="preserve">By using database-mining analysis, </w:t>
      </w:r>
      <w:r w:rsidRPr="00DA0452">
        <w:rPr>
          <w:rFonts w:ascii="Arial" w:hAnsi="Arial" w:cs="Arial"/>
          <w:sz w:val="22"/>
        </w:rPr>
        <w:t xml:space="preserve">we </w:t>
      </w:r>
      <w:r w:rsidR="00BC7204" w:rsidRPr="00DA0452">
        <w:rPr>
          <w:rFonts w:ascii="Arial" w:hAnsi="Arial" w:cs="Arial"/>
          <w:sz w:val="22"/>
        </w:rPr>
        <w:t>demonstrated that t</w:t>
      </w:r>
      <w:r w:rsidRPr="00DA0452">
        <w:rPr>
          <w:rFonts w:ascii="Arial" w:hAnsi="Arial" w:cs="Arial"/>
          <w:sz w:val="22"/>
        </w:rPr>
        <w:t xml:space="preserve">wo canonical and two non-canonical inflammasome regulators are </w:t>
      </w:r>
      <w:r w:rsidR="00BC7204" w:rsidRPr="00DA0452">
        <w:rPr>
          <w:rFonts w:ascii="Arial" w:hAnsi="Arial" w:cs="Arial"/>
          <w:sz w:val="22"/>
        </w:rPr>
        <w:t>upregulated in mouse liver IRI.</w:t>
      </w:r>
      <w:r w:rsidRPr="00DA0452">
        <w:rPr>
          <w:rFonts w:ascii="Arial" w:hAnsi="Arial" w:cs="Arial"/>
          <w:sz w:val="22"/>
        </w:rPr>
        <w:t xml:space="preserve"> </w:t>
      </w:r>
      <w:r w:rsidRPr="00DA0452">
        <w:rPr>
          <w:rFonts w:ascii="Arial" w:hAnsi="Arial" w:cs="Arial"/>
          <w:color w:val="212121"/>
          <w:sz w:val="22"/>
          <w:shd w:val="clear" w:color="auto" w:fill="FFFFFF"/>
        </w:rPr>
        <w:t>IPC and IPO i</w:t>
      </w:r>
      <w:r w:rsidR="00BC7204" w:rsidRPr="00DA0452">
        <w:rPr>
          <w:rFonts w:ascii="Arial" w:hAnsi="Arial" w:cs="Arial"/>
          <w:color w:val="212121"/>
          <w:sz w:val="22"/>
          <w:shd w:val="clear" w:color="auto" w:fill="FFFFFF"/>
        </w:rPr>
        <w:t xml:space="preserve">nduce upregulation of canonical and </w:t>
      </w:r>
      <w:r w:rsidRPr="00DA0452">
        <w:rPr>
          <w:rFonts w:ascii="Arial" w:hAnsi="Arial" w:cs="Arial"/>
          <w:color w:val="212121"/>
          <w:sz w:val="22"/>
          <w:shd w:val="clear" w:color="auto" w:fill="FFFFFF"/>
        </w:rPr>
        <w:t>non-canonical inflammasome regulators, more than liver IRI</w:t>
      </w:r>
      <w:r w:rsidR="00BC7204" w:rsidRPr="00DA0452">
        <w:rPr>
          <w:rFonts w:ascii="Arial" w:hAnsi="Arial" w:cs="Arial"/>
          <w:sz w:val="22"/>
        </w:rPr>
        <w:t xml:space="preserve">. </w:t>
      </w:r>
      <w:r w:rsidRPr="00DA0452">
        <w:rPr>
          <w:rFonts w:ascii="Arial" w:hAnsi="Arial" w:cs="Arial"/>
          <w:sz w:val="22"/>
        </w:rPr>
        <w:t>TI regulators are upregulated in IPC a</w:t>
      </w:r>
      <w:r w:rsidR="00BC7204" w:rsidRPr="00DA0452">
        <w:rPr>
          <w:rFonts w:ascii="Arial" w:hAnsi="Arial" w:cs="Arial"/>
          <w:sz w:val="22"/>
        </w:rPr>
        <w:t>nd IPO much more than liver IRI.</w:t>
      </w:r>
      <w:r w:rsidRPr="00DA0452">
        <w:rPr>
          <w:rFonts w:ascii="Arial" w:hAnsi="Arial" w:cs="Arial"/>
          <w:sz w:val="22"/>
        </w:rPr>
        <w:t xml:space="preserve"> </w:t>
      </w:r>
      <w:r w:rsidR="00543497" w:rsidRPr="00DA0452">
        <w:rPr>
          <w:rFonts w:ascii="Arial" w:hAnsi="Arial" w:cs="Arial"/>
          <w:sz w:val="22"/>
        </w:rPr>
        <w:t xml:space="preserve">Furthermore, we used western blot analysis and </w:t>
      </w:r>
      <w:r w:rsidR="00C5771C" w:rsidRPr="00DA0452">
        <w:rPr>
          <w:rFonts w:ascii="Arial" w:hAnsi="Arial" w:cs="Arial"/>
          <w:sz w:val="22"/>
        </w:rPr>
        <w:t>found that c</w:t>
      </w:r>
      <w:r w:rsidRPr="00DA0452">
        <w:rPr>
          <w:rFonts w:ascii="Arial" w:hAnsi="Arial" w:cs="Arial"/>
          <w:sz w:val="22"/>
        </w:rPr>
        <w:t>aspase</w:t>
      </w:r>
      <w:r w:rsidR="004D1BAB" w:rsidRPr="00DA0452">
        <w:rPr>
          <w:rFonts w:ascii="Arial" w:hAnsi="Arial" w:cs="Arial"/>
          <w:sz w:val="22"/>
        </w:rPr>
        <w:t xml:space="preserve"> </w:t>
      </w:r>
      <w:r w:rsidRPr="00DA0452">
        <w:rPr>
          <w:rFonts w:ascii="Arial" w:hAnsi="Arial" w:cs="Arial"/>
          <w:sz w:val="22"/>
        </w:rPr>
        <w:t>1 is activated during liver IRI, suggesting that inflammasome protein complex assembly can also be a mechanism underlying liver IRI in addition to transcriptional upregulat</w:t>
      </w:r>
      <w:r w:rsidR="00BC7204" w:rsidRPr="00DA0452">
        <w:rPr>
          <w:rFonts w:ascii="Arial" w:hAnsi="Arial" w:cs="Arial"/>
          <w:sz w:val="22"/>
        </w:rPr>
        <w:t xml:space="preserve">ion of inflammasome regulators. Furthermore, </w:t>
      </w:r>
      <w:r w:rsidR="00F33B28">
        <w:rPr>
          <w:rFonts w:ascii="Arial" w:hAnsi="Arial" w:cs="Arial"/>
          <w:sz w:val="22"/>
        </w:rPr>
        <w:t xml:space="preserve">by using our </w:t>
      </w:r>
      <w:proofErr w:type="spellStart"/>
      <w:r w:rsidR="00F33B28">
        <w:rPr>
          <w:rFonts w:ascii="Arial" w:hAnsi="Arial" w:cs="Arial"/>
          <w:sz w:val="22"/>
        </w:rPr>
        <w:t>C</w:t>
      </w:r>
      <w:r w:rsidR="00C5771C" w:rsidRPr="00DA0452">
        <w:rPr>
          <w:rFonts w:ascii="Arial" w:hAnsi="Arial" w:cs="Arial"/>
          <w:sz w:val="22"/>
        </w:rPr>
        <w:t>asp</w:t>
      </w:r>
      <w:proofErr w:type="spellEnd"/>
      <w:r w:rsidR="00C5771C" w:rsidRPr="00DA0452">
        <w:rPr>
          <w:rFonts w:ascii="Arial" w:hAnsi="Arial" w:cs="Arial"/>
          <w:sz w:val="22"/>
        </w:rPr>
        <w:t xml:space="preserve"> DKO mouse mode</w:t>
      </w:r>
      <w:r w:rsidR="004628A8">
        <w:rPr>
          <w:rFonts w:ascii="Arial" w:hAnsi="Arial" w:cs="Arial"/>
          <w:sz w:val="22"/>
        </w:rPr>
        <w:t>l</w:t>
      </w:r>
      <w:r w:rsidR="00C5771C" w:rsidRPr="00DA0452">
        <w:rPr>
          <w:rFonts w:ascii="Arial" w:hAnsi="Arial" w:cs="Arial"/>
          <w:sz w:val="22"/>
        </w:rPr>
        <w:t xml:space="preserve"> and e</w:t>
      </w:r>
      <w:r w:rsidR="00F33B28">
        <w:rPr>
          <w:rFonts w:ascii="Arial" w:hAnsi="Arial" w:cs="Arial"/>
          <w:sz w:val="22"/>
        </w:rPr>
        <w:t xml:space="preserve">xamining liver function and histologic assessment </w:t>
      </w:r>
      <w:r w:rsidR="00C5771C" w:rsidRPr="00DA0452">
        <w:rPr>
          <w:rFonts w:ascii="Arial" w:hAnsi="Arial" w:cs="Arial"/>
          <w:sz w:val="22"/>
        </w:rPr>
        <w:t xml:space="preserve">we </w:t>
      </w:r>
      <w:r w:rsidR="00F33B28">
        <w:rPr>
          <w:rFonts w:ascii="Arial" w:hAnsi="Arial" w:cs="Arial"/>
          <w:sz w:val="22"/>
        </w:rPr>
        <w:t>have shown</w:t>
      </w:r>
      <w:r w:rsidR="00C5771C" w:rsidRPr="00DA0452">
        <w:rPr>
          <w:rFonts w:ascii="Arial" w:hAnsi="Arial" w:cs="Arial"/>
          <w:sz w:val="22"/>
        </w:rPr>
        <w:t xml:space="preserve"> that </w:t>
      </w:r>
      <w:proofErr w:type="spellStart"/>
      <w:r w:rsidR="00F33B28">
        <w:rPr>
          <w:rFonts w:ascii="Arial" w:hAnsi="Arial" w:cs="Arial"/>
          <w:sz w:val="22"/>
        </w:rPr>
        <w:t>C</w:t>
      </w:r>
      <w:r w:rsidR="00BC7204" w:rsidRPr="00DA0452">
        <w:rPr>
          <w:rFonts w:ascii="Arial" w:hAnsi="Arial" w:cs="Arial"/>
          <w:sz w:val="22"/>
        </w:rPr>
        <w:t>asp</w:t>
      </w:r>
      <w:proofErr w:type="spellEnd"/>
      <w:r w:rsidRPr="00DA0452">
        <w:rPr>
          <w:rFonts w:ascii="Arial" w:hAnsi="Arial" w:cs="Arial"/>
          <w:sz w:val="22"/>
        </w:rPr>
        <w:t xml:space="preserve"> DKO attenuates liver IRI, suggesting that upregulated inflammasome regulators and activated caspase</w:t>
      </w:r>
      <w:r w:rsidR="003D5022" w:rsidRPr="00DA0452">
        <w:rPr>
          <w:rFonts w:ascii="Arial" w:hAnsi="Arial" w:cs="Arial"/>
          <w:sz w:val="22"/>
        </w:rPr>
        <w:t xml:space="preserve"> </w:t>
      </w:r>
      <w:r w:rsidRPr="00DA0452">
        <w:rPr>
          <w:rFonts w:ascii="Arial" w:hAnsi="Arial" w:cs="Arial"/>
          <w:sz w:val="22"/>
        </w:rPr>
        <w:t xml:space="preserve">1 play a causative </w:t>
      </w:r>
      <w:r w:rsidR="005F429B" w:rsidRPr="00DA0452">
        <w:rPr>
          <w:rFonts w:ascii="Arial" w:hAnsi="Arial" w:cs="Arial"/>
          <w:sz w:val="22"/>
        </w:rPr>
        <w:t>effect for promoting liver IRI.</w:t>
      </w:r>
    </w:p>
    <w:p w14:paraId="33C1A204" w14:textId="0C6BD32E" w:rsidR="00126C41" w:rsidRPr="00DA0452" w:rsidRDefault="00126C41" w:rsidP="00BC7204">
      <w:pPr>
        <w:pStyle w:val="MDPI31text"/>
        <w:spacing w:line="360" w:lineRule="auto"/>
        <w:rPr>
          <w:rFonts w:ascii="Arial" w:hAnsi="Arial" w:cs="Arial"/>
          <w:sz w:val="22"/>
        </w:rPr>
      </w:pPr>
      <w:r w:rsidRPr="00DA0452">
        <w:rPr>
          <w:rFonts w:ascii="Arial" w:hAnsi="Arial" w:cs="Arial"/>
          <w:sz w:val="22"/>
        </w:rPr>
        <w:t>Caspase</w:t>
      </w:r>
      <w:r w:rsidR="003D5022" w:rsidRPr="00DA0452">
        <w:rPr>
          <w:rFonts w:ascii="Arial" w:hAnsi="Arial" w:cs="Arial"/>
          <w:sz w:val="22"/>
        </w:rPr>
        <w:t xml:space="preserve"> </w:t>
      </w:r>
      <w:r w:rsidRPr="00DA0452">
        <w:rPr>
          <w:rFonts w:ascii="Arial" w:hAnsi="Arial" w:cs="Arial"/>
          <w:sz w:val="22"/>
        </w:rPr>
        <w:t>1 generates IL-1</w:t>
      </w:r>
      <w:r w:rsidR="00BC7204" w:rsidRPr="00DA0452">
        <w:rPr>
          <w:rFonts w:ascii="Arial" w:hAnsi="Arial" w:cs="Arial"/>
          <w:sz w:val="22"/>
        </w:rPr>
        <w:t>beta</w:t>
      </w:r>
      <w:r w:rsidRPr="00DA0452">
        <w:rPr>
          <w:rFonts w:ascii="Arial" w:hAnsi="Arial" w:cs="Arial"/>
          <w:sz w:val="22"/>
        </w:rPr>
        <w:t xml:space="preserve"> and IL-18 in the canonical inflammasome pathway of pyroptosis</w:t>
      </w:r>
      <w:r w:rsidRPr="00DA0452">
        <w:rPr>
          <w:rFonts w:ascii="Arial" w:hAnsi="Arial" w:cs="Arial"/>
          <w:sz w:val="22"/>
        </w:rPr>
        <w:fldChar w:fldCharType="begin"/>
      </w:r>
      <w:r w:rsidR="00E97555" w:rsidRPr="00DA0452">
        <w:rPr>
          <w:rFonts w:ascii="Arial" w:hAnsi="Arial" w:cs="Arial"/>
          <w:sz w:val="22"/>
        </w:rPr>
        <w:instrText xml:space="preserve"> ADDIN EN.CITE &lt;EndNote&gt;&lt;Cite&gt;&lt;Author&gt;Wang&lt;/Author&gt;&lt;Year&gt;2019&lt;/Year&gt;&lt;RecNum&gt;70&lt;/RecNum&gt;&lt;DisplayText&gt;&lt;style face="superscript"&gt;71&lt;/style&gt;&lt;/DisplayText&gt;&lt;record&gt;&lt;rec-number&gt;70&lt;/rec-number&gt;&lt;foreign-keys&gt;&lt;key app="EN" db-id="wx9pttaaqr5twtew554ptzzmzx25vz5azfzx" timestamp="1599206067"&gt;70&lt;/key&gt;&lt;/foreign-keys&gt;&lt;ref-type name="Journal Article"&gt;17&lt;/ref-type&gt;&lt;contributors&gt;&lt;authors&gt;&lt;author&gt;Wang, J. Lai, B, Nanayakkara, G, Yang, Q, Sun, Y, Lu, Y, Shao, Y, Yu, D, Yang, WY, Cueto, R, Fu, H, Zeng, H, Shen, W, Wu, S, Zhang, C, Liu, Y, Choi, ET, Wang, H, Yang, X.&lt;/author&gt;&lt;/authors&gt;&lt;/contributors&gt;&lt;titles&gt;&lt;title&gt;Experimental data-mining analyses reveal new roles of low-intensity ultrasound in differentiating cell death regulatome in cancer and non-cancer cells via potential modulation of chromatin long-range interactions&lt;/title&gt;&lt;secondary-title&gt;Frontiers in Oncology&lt;/secondary-title&gt;&lt;/titles&gt;&lt;periodical&gt;&lt;full-title&gt;Frontiers in Oncology&lt;/full-title&gt;&lt;/periodical&gt;&lt;volume&gt;2019.00600&lt;/volume&gt;&lt;dates&gt;&lt;year&gt;2019&lt;/year&gt;&lt;/dates&gt;&lt;urls&gt;&lt;/urls&gt;&lt;electronic-resource-num&gt;doi: 10.3389/fonc.2019.00600&lt;/electronic-resource-num&gt;&lt;/record&gt;&lt;/Cite&gt;&lt;/EndNote&gt;</w:instrText>
      </w:r>
      <w:r w:rsidRPr="00DA0452">
        <w:rPr>
          <w:rFonts w:ascii="Arial" w:hAnsi="Arial" w:cs="Arial"/>
          <w:sz w:val="22"/>
        </w:rPr>
        <w:fldChar w:fldCharType="separate"/>
      </w:r>
      <w:r w:rsidR="00E97555" w:rsidRPr="00DA0452">
        <w:rPr>
          <w:rFonts w:ascii="Arial" w:hAnsi="Arial" w:cs="Arial"/>
          <w:noProof/>
          <w:sz w:val="22"/>
          <w:vertAlign w:val="superscript"/>
        </w:rPr>
        <w:t>71</w:t>
      </w:r>
      <w:r w:rsidRPr="00DA0452">
        <w:rPr>
          <w:rFonts w:ascii="Arial" w:hAnsi="Arial" w:cs="Arial"/>
          <w:sz w:val="22"/>
        </w:rPr>
        <w:fldChar w:fldCharType="end"/>
      </w:r>
      <w:r w:rsidRPr="00DA0452">
        <w:rPr>
          <w:rFonts w:ascii="Arial" w:hAnsi="Arial" w:cs="Arial"/>
          <w:sz w:val="22"/>
        </w:rPr>
        <w:t>. Caspase</w:t>
      </w:r>
      <w:r w:rsidR="003D5022" w:rsidRPr="00DA0452">
        <w:rPr>
          <w:rFonts w:ascii="Arial" w:hAnsi="Arial" w:cs="Arial"/>
          <w:sz w:val="22"/>
        </w:rPr>
        <w:t xml:space="preserve"> </w:t>
      </w:r>
      <w:r w:rsidRPr="00DA0452">
        <w:rPr>
          <w:rFonts w:ascii="Arial" w:hAnsi="Arial" w:cs="Arial"/>
          <w:sz w:val="22"/>
        </w:rPr>
        <w:t>11 is the mediator for non-canonical inflammasome pathway. Inflammasome activation leads to activation of  caspase</w:t>
      </w:r>
      <w:r w:rsidR="004D1BAB" w:rsidRPr="00DA0452">
        <w:rPr>
          <w:rFonts w:ascii="Arial" w:hAnsi="Arial" w:cs="Arial"/>
          <w:sz w:val="22"/>
        </w:rPr>
        <w:t xml:space="preserve"> </w:t>
      </w:r>
      <w:r w:rsidRPr="00DA0452">
        <w:rPr>
          <w:rFonts w:ascii="Arial" w:hAnsi="Arial" w:cs="Arial"/>
          <w:sz w:val="22"/>
        </w:rPr>
        <w:t>1 and caspase</w:t>
      </w:r>
      <w:r w:rsidR="004D1BAB" w:rsidRPr="00DA0452">
        <w:rPr>
          <w:rFonts w:ascii="Arial" w:hAnsi="Arial" w:cs="Arial"/>
          <w:sz w:val="22"/>
        </w:rPr>
        <w:t xml:space="preserve"> </w:t>
      </w:r>
      <w:r w:rsidRPr="00DA0452">
        <w:rPr>
          <w:rFonts w:ascii="Arial" w:hAnsi="Arial" w:cs="Arial"/>
          <w:sz w:val="22"/>
        </w:rPr>
        <w:t xml:space="preserve">11, which are responsible for cleaving N-terminus of </w:t>
      </w:r>
      <w:proofErr w:type="spellStart"/>
      <w:r w:rsidRPr="00DA0452">
        <w:rPr>
          <w:rFonts w:ascii="Arial" w:hAnsi="Arial" w:cs="Arial"/>
          <w:sz w:val="22"/>
        </w:rPr>
        <w:t>Gasdermin</w:t>
      </w:r>
      <w:proofErr w:type="spellEnd"/>
      <w:r w:rsidRPr="00DA0452">
        <w:rPr>
          <w:rFonts w:ascii="Arial" w:hAnsi="Arial" w:cs="Arial"/>
          <w:sz w:val="22"/>
        </w:rPr>
        <w:t xml:space="preserve"> D, which forms protein pore/channel for releasing IL-1</w:t>
      </w:r>
      <w:r w:rsidR="00BC7204" w:rsidRPr="00DA0452">
        <w:rPr>
          <w:rFonts w:ascii="Arial" w:hAnsi="Arial" w:cs="Arial"/>
          <w:sz w:val="22"/>
        </w:rPr>
        <w:t>beta</w:t>
      </w:r>
      <w:r w:rsidRPr="00DA0452">
        <w:rPr>
          <w:rFonts w:ascii="Arial" w:hAnsi="Arial" w:cs="Arial"/>
          <w:sz w:val="22"/>
        </w:rPr>
        <w:t xml:space="preserve"> and IL-18 and pyroptosis</w:t>
      </w:r>
      <w:r w:rsidRPr="00DA0452">
        <w:rPr>
          <w:rFonts w:ascii="Arial" w:hAnsi="Arial" w:cs="Arial"/>
          <w:sz w:val="22"/>
        </w:rPr>
        <w:fldChar w:fldCharType="begin"/>
      </w:r>
      <w:r w:rsidR="00E97555" w:rsidRPr="00DA0452">
        <w:rPr>
          <w:rFonts w:ascii="Arial" w:hAnsi="Arial" w:cs="Arial"/>
          <w:sz w:val="22"/>
        </w:rPr>
        <w:instrText xml:space="preserve"> ADDIN EN.CITE &lt;EndNote&gt;&lt;Cite&gt;&lt;Author&gt;Broz&lt;/Author&gt;&lt;Year&gt;2020&lt;/Year&gt;&lt;RecNum&gt;60&lt;/RecNum&gt;&lt;DisplayText&gt;&lt;style face="superscript"&gt;56&lt;/style&gt;&lt;/DisplayText&gt;&lt;record&gt;&lt;rec-number&gt;60&lt;/rec-number&gt;&lt;foreign-keys&gt;&lt;key app="EN" db-id="wx9pttaaqr5twtew554ptzzmzx25vz5azfzx" timestamp="1599206063"&gt;60&lt;/key&gt;&lt;/foreign-keys&gt;&lt;ref-type name="Journal Article"&gt;17&lt;/ref-type&gt;&lt;contributors&gt;&lt;authors&gt;&lt;author&gt;Broz, P.&lt;/author&gt;&lt;author&gt;Pelegrin, P.&lt;/author&gt;&lt;author&gt;Shao, F.&lt;/author&gt;&lt;/authors&gt;&lt;/contributors&gt;&lt;auth-address&gt;Department of Biochemistry, University of Lausanne, Epalinges, Switzerland. petr.broz@unil.ch.&amp;#xD;Biomedical Research Institute of Murcia (IMIB-Arrixaca), University Clinical Hospital &amp;apos;Virgen de la Arrixaca&amp;apos;, Murcia, Spain. pablo.pelegrin@imib.es.&amp;#xD;National Institute of Biological Sciences, Beijing, China. shaofeng@nibs.ac.cn.&lt;/auth-address&gt;&lt;titles&gt;&lt;title&gt;The gasdermins, a protein family executing cell death and inflammation&lt;/title&gt;&lt;secondary-title&gt;Nat Rev Immunol&lt;/secondary-title&gt;&lt;/titles&gt;&lt;periodical&gt;&lt;full-title&gt;Nat Rev Immunol&lt;/full-title&gt;&lt;/periodical&gt;&lt;pages&gt;143-157&lt;/pages&gt;&lt;volume&gt;20&lt;/volume&gt;&lt;number&gt;3&lt;/number&gt;&lt;edition&gt;2019/11/07&lt;/edition&gt;&lt;keywords&gt;&lt;keyword&gt;Cell Death/*physiology&lt;/keyword&gt;&lt;keyword&gt;Cell Membrane/metabolism&lt;/keyword&gt;&lt;keyword&gt;Cell Membrane Permeability/physiology&lt;/keyword&gt;&lt;keyword&gt;Humans&lt;/keyword&gt;&lt;keyword&gt;Inflammation/*metabolism&lt;/keyword&gt;&lt;keyword&gt;Neoplasm Proteins/*metabolism&lt;/keyword&gt;&lt;keyword&gt;Pyroptosis/physiology&lt;/keyword&gt;&lt;/keywords&gt;&lt;dates&gt;&lt;year&gt;2020&lt;/year&gt;&lt;pub-dates&gt;&lt;date&gt;Mar&lt;/date&gt;&lt;/pub-dates&gt;&lt;/dates&gt;&lt;isbn&gt;1474-1741 (Electronic)&amp;#xD;1474-1733 (Linking)&lt;/isbn&gt;&lt;accession-num&gt;31690840&lt;/accession-num&gt;&lt;urls&gt;&lt;related-urls&gt;&lt;url&gt;https://www.ncbi.nlm.nih.gov/pubmed/31690840&lt;/url&gt;&lt;/related-urls&gt;&lt;/urls&gt;&lt;electronic-resource-num&gt;10.1038/s41577-019-0228-2&lt;/electronic-resource-num&gt;&lt;/record&gt;&lt;/Cite&gt;&lt;/EndNote&gt;</w:instrText>
      </w:r>
      <w:r w:rsidRPr="00DA0452">
        <w:rPr>
          <w:rFonts w:ascii="Arial" w:hAnsi="Arial" w:cs="Arial"/>
          <w:sz w:val="22"/>
        </w:rPr>
        <w:fldChar w:fldCharType="separate"/>
      </w:r>
      <w:r w:rsidR="00E97555" w:rsidRPr="00DA0452">
        <w:rPr>
          <w:rFonts w:ascii="Arial" w:hAnsi="Arial" w:cs="Arial"/>
          <w:noProof/>
          <w:sz w:val="22"/>
          <w:vertAlign w:val="superscript"/>
        </w:rPr>
        <w:t>56</w:t>
      </w:r>
      <w:r w:rsidRPr="00DA0452">
        <w:rPr>
          <w:rFonts w:ascii="Arial" w:hAnsi="Arial" w:cs="Arial"/>
          <w:sz w:val="22"/>
        </w:rPr>
        <w:fldChar w:fldCharType="end"/>
      </w:r>
      <w:r w:rsidRPr="00DA0452">
        <w:rPr>
          <w:rFonts w:ascii="Arial" w:hAnsi="Arial" w:cs="Arial"/>
          <w:sz w:val="22"/>
        </w:rPr>
        <w:t>. Those released cytokines and chemokines can enhance immune response and exacerbate inflammation</w:t>
      </w:r>
      <w:r w:rsidRPr="00DA0452">
        <w:rPr>
          <w:rFonts w:ascii="Arial" w:hAnsi="Arial" w:cs="Arial"/>
          <w:sz w:val="22"/>
        </w:rPr>
        <w:fldChar w:fldCharType="begin"/>
      </w:r>
      <w:r w:rsidR="00E97555" w:rsidRPr="00DA0452">
        <w:rPr>
          <w:rFonts w:ascii="Arial" w:hAnsi="Arial" w:cs="Arial"/>
          <w:sz w:val="22"/>
        </w:rPr>
        <w:instrText xml:space="preserve"> ADDIN EN.CITE &lt;EndNote&gt;&lt;Cite&gt;&lt;Author&gt;Davis&lt;/Author&gt;&lt;Year&gt;2011&lt;/Year&gt;&lt;RecNum&gt;2&lt;/RecNum&gt;&lt;DisplayText&gt;&lt;style face="superscript"&gt;30&lt;/style&gt;&lt;/DisplayText&gt;&lt;record&gt;&lt;rec-number&gt;2&lt;/rec-number&gt;&lt;foreign-keys&gt;&lt;key app="EN" db-id="wx9pttaaqr5twtew554ptzzmzx25vz5azfzx" timestamp="1599151608"&gt;2&lt;/key&gt;&lt;/foreign-keys&gt;&lt;ref-type name="Journal Article"&gt;17&lt;/ref-type&gt;&lt;contributors&gt;&lt;authors&gt;&lt;author&gt;Davis, B. K.&lt;/author&gt;&lt;author&gt;Wen, H.&lt;/author&gt;&lt;author&gt;Ting, J. P.&lt;/author&gt;&lt;/authors&gt;&lt;/contributors&gt;&lt;auth-address&gt;Department of Microbiology and Immunology, Lineberger Comprehensive Cancer Center, University of North Carolina, Chapel Hill, 27599, USA. antigen@med.unc.edu&lt;/auth-address&gt;&lt;titles&gt;&lt;title&gt;The inflammasome NLRs in immunity, inflammation, and associated diseases&lt;/title&gt;&lt;secondary-title&gt;Annu Rev Immunol&lt;/secondary-title&gt;&lt;alt-title&gt;Annual review of immunology&lt;/alt-title&gt;&lt;/titles&gt;&lt;periodical&gt;&lt;full-title&gt;Annu Rev Immunol&lt;/full-title&gt;&lt;abbr-1&gt;Annual review of immunology&lt;/abbr-1&gt;&lt;/periodical&gt;&lt;alt-periodical&gt;&lt;full-title&gt;Annu Rev Immunol&lt;/full-title&gt;&lt;abbr-1&gt;Annual review of immunology&lt;/abbr-1&gt;&lt;/alt-periodical&gt;&lt;pages&gt;707-35&lt;/pages&gt;&lt;volume&gt;29&lt;/volume&gt;&lt;edition&gt;2011/01/12&lt;/edition&gt;&lt;keywords&gt;&lt;keyword&gt;Animals&lt;/keyword&gt;&lt;keyword&gt;Humans&lt;/keyword&gt;&lt;keyword&gt;Inflammasomes/*immunology&lt;/keyword&gt;&lt;keyword&gt;Inflammation/*immunology&lt;/keyword&gt;&lt;keyword&gt;Inflammation Mediators/immunology&lt;/keyword&gt;&lt;keyword&gt;Intercellular Signaling Peptides and Proteins/*immunology&lt;/keyword&gt;&lt;keyword&gt;Metabolic Diseases/immunology&lt;/keyword&gt;&lt;keyword&gt;Neoplasms/immunology&lt;/keyword&gt;&lt;/keywords&gt;&lt;dates&gt;&lt;year&gt;2011&lt;/year&gt;&lt;/dates&gt;&lt;isbn&gt;0732-0582 (Print)&amp;#xD;0732-0582&lt;/isbn&gt;&lt;accession-num&gt;21219188&lt;/accession-num&gt;&lt;urls&gt;&lt;/urls&gt;&lt;custom2&gt;Pmc4067317&lt;/custom2&gt;&lt;custom6&gt;Nihms596973&lt;/custom6&gt;&lt;electronic-resource-num&gt;10.1146/annurev-immunol-031210-101405&lt;/electronic-resource-num&gt;&lt;remote-database-provider&gt;NLM&lt;/remote-database-provider&gt;&lt;language&gt;eng&lt;/language&gt;&lt;/record&gt;&lt;/Cite&gt;&lt;/EndNote&gt;</w:instrText>
      </w:r>
      <w:r w:rsidRPr="00DA0452">
        <w:rPr>
          <w:rFonts w:ascii="Arial" w:hAnsi="Arial" w:cs="Arial"/>
          <w:sz w:val="22"/>
        </w:rPr>
        <w:fldChar w:fldCharType="separate"/>
      </w:r>
      <w:r w:rsidR="00E97555" w:rsidRPr="00DA0452">
        <w:rPr>
          <w:rFonts w:ascii="Arial" w:hAnsi="Arial" w:cs="Arial"/>
          <w:noProof/>
          <w:sz w:val="22"/>
          <w:vertAlign w:val="superscript"/>
        </w:rPr>
        <w:t>30</w:t>
      </w:r>
      <w:r w:rsidRPr="00DA0452">
        <w:rPr>
          <w:rFonts w:ascii="Arial" w:hAnsi="Arial" w:cs="Arial"/>
          <w:sz w:val="22"/>
        </w:rPr>
        <w:fldChar w:fldCharType="end"/>
      </w:r>
      <w:r w:rsidRPr="00DA0452">
        <w:rPr>
          <w:rFonts w:ascii="Arial" w:hAnsi="Arial" w:cs="Arial"/>
          <w:sz w:val="22"/>
        </w:rPr>
        <w:t>. Caspase inhibition protects against ischemic injury in the brain</w:t>
      </w:r>
      <w:r w:rsidRPr="00DA0452">
        <w:rPr>
          <w:rFonts w:ascii="Arial" w:hAnsi="Arial" w:cs="Arial"/>
          <w:sz w:val="22"/>
        </w:rPr>
        <w:fldChar w:fldCharType="begin"/>
      </w:r>
      <w:r w:rsidR="00E97555" w:rsidRPr="00DA0452">
        <w:rPr>
          <w:rFonts w:ascii="Arial" w:hAnsi="Arial" w:cs="Arial"/>
          <w:sz w:val="22"/>
        </w:rPr>
        <w:instrText xml:space="preserve"> ADDIN EN.CITE &lt;EndNote&gt;&lt;Cite&gt;&lt;Author&gt;Schielke&lt;/Author&gt;&lt;Year&gt;1998&lt;/Year&gt;&lt;RecNum&gt;71&lt;/RecNum&gt;&lt;DisplayText&gt;&lt;style face="superscript"&gt;72&lt;/style&gt;&lt;/DisplayText&gt;&lt;record&gt;&lt;rec-number&gt;71&lt;/rec-number&gt;&lt;foreign-keys&gt;&lt;key app="EN" db-id="wx9pttaaqr5twtew554ptzzmzx25vz5azfzx" timestamp="1599206067"&gt;71&lt;/key&gt;&lt;/foreign-keys&gt;&lt;ref-type name="Journal Article"&gt;17&lt;/ref-type&gt;&lt;contributors&gt;&lt;authors&gt;&lt;author&gt;Schielke, G. P.&lt;/author&gt;&lt;author&gt;Yang, G. Y.&lt;/author&gt;&lt;author&gt;Shivers, B. D.&lt;/author&gt;&lt;author&gt;Betz, A. L.&lt;/author&gt;&lt;/authors&gt;&lt;/contributors&gt;&lt;auth-address&gt;Department of Neurological and Neurodegenerative Diseases, Parke-Davis Pharmaceutical Research, Division of Warner-Lambert Company, Ann Arbor, Michigan, USA.&lt;/auth-address&gt;&lt;titles&gt;&lt;title&gt;Reduced ischemic brain injury in interleukin-1 beta converting enzyme-deficient mice&lt;/title&gt;&lt;secondary-title&gt;J Cereb Blood Flow Metab&lt;/secondary-title&gt;&lt;/titles&gt;&lt;periodical&gt;&lt;full-title&gt;J Cereb Blood Flow Metab&lt;/full-title&gt;&lt;/periodical&gt;&lt;pages&gt;180-5&lt;/pages&gt;&lt;volume&gt;18&lt;/volume&gt;&lt;number&gt;2&lt;/number&gt;&lt;edition&gt;1998/02/20&lt;/edition&gt;&lt;keywords&gt;&lt;keyword&gt;Animals&lt;/keyword&gt;&lt;keyword&gt;Body Water/metabolism&lt;/keyword&gt;&lt;keyword&gt;Brain/blood supply/metabolism&lt;/keyword&gt;&lt;keyword&gt;Brain Diseases/etiology/*prevention &amp;amp; control&lt;/keyword&gt;&lt;keyword&gt;Brain Edema/etiology/prevention &amp;amp; control&lt;/keyword&gt;&lt;keyword&gt;Caspase 1&lt;/keyword&gt;&lt;keyword&gt;Cysteine Endopeptidases/*deficiency/physiology&lt;/keyword&gt;&lt;keyword&gt;Ischemic Attack, Transient/*complications&lt;/keyword&gt;&lt;keyword&gt;Mice&lt;/keyword&gt;&lt;keyword&gt;Mice, Inbred C57BL&lt;/keyword&gt;&lt;keyword&gt;Mice, Knockout&lt;/keyword&gt;&lt;keyword&gt;Potassium/metabolism&lt;/keyword&gt;&lt;keyword&gt;Sodium/metabolism&lt;/keyword&gt;&lt;/keywords&gt;&lt;dates&gt;&lt;year&gt;1998&lt;/year&gt;&lt;pub-dates&gt;&lt;date&gt;Feb&lt;/date&gt;&lt;/pub-dates&gt;&lt;/dates&gt;&lt;isbn&gt;0271-678X (Print)&amp;#xD;0271-678X (Linking)&lt;/isbn&gt;&lt;accession-num&gt;9469161&lt;/accession-num&gt;&lt;urls&gt;&lt;related-urls&gt;&lt;url&gt;https://www.ncbi.nlm.nih.gov/pubmed/9469161&lt;/url&gt;&lt;/related-urls&gt;&lt;/urls&gt;&lt;electronic-resource-num&gt;10.1097/00004647-199802000-00009&lt;/electronic-resource-num&gt;&lt;/record&gt;&lt;/Cite&gt;&lt;/EndNote&gt;</w:instrText>
      </w:r>
      <w:r w:rsidRPr="00DA0452">
        <w:rPr>
          <w:rFonts w:ascii="Arial" w:hAnsi="Arial" w:cs="Arial"/>
          <w:sz w:val="22"/>
        </w:rPr>
        <w:fldChar w:fldCharType="separate"/>
      </w:r>
      <w:r w:rsidR="00E97555" w:rsidRPr="00DA0452">
        <w:rPr>
          <w:rFonts w:ascii="Arial" w:hAnsi="Arial" w:cs="Arial"/>
          <w:noProof/>
          <w:sz w:val="22"/>
          <w:vertAlign w:val="superscript"/>
        </w:rPr>
        <w:t>72</w:t>
      </w:r>
      <w:r w:rsidRPr="00DA0452">
        <w:rPr>
          <w:rFonts w:ascii="Arial" w:hAnsi="Arial" w:cs="Arial"/>
          <w:sz w:val="22"/>
        </w:rPr>
        <w:fldChar w:fldCharType="end"/>
      </w:r>
      <w:r w:rsidRPr="00DA0452">
        <w:rPr>
          <w:rFonts w:ascii="Arial" w:hAnsi="Arial" w:cs="Arial"/>
          <w:sz w:val="22"/>
        </w:rPr>
        <w:t>, heart</w:t>
      </w:r>
      <w:r w:rsidRPr="00DA0452">
        <w:rPr>
          <w:rFonts w:ascii="Arial" w:hAnsi="Arial" w:cs="Arial"/>
          <w:sz w:val="22"/>
        </w:rPr>
        <w:fldChar w:fldCharType="begin">
          <w:fldData xml:space="preserve">PEVuZE5vdGU+PENpdGU+PEF1dGhvcj5ZYW9pdGE8L0F1dGhvcj48WWVhcj4xOTk4PC9ZZWFyPjxS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PEVuZE5vdGU+PENpdGU+PEF1dGhvcj5ZYW9pdGE8L0F1dGhvcj48WWVhcj4xOTk4PC9ZZWFyPjxS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73</w:t>
      </w:r>
      <w:r w:rsidRPr="00DA0452">
        <w:rPr>
          <w:rFonts w:ascii="Arial" w:hAnsi="Arial" w:cs="Arial"/>
          <w:sz w:val="22"/>
        </w:rPr>
        <w:fldChar w:fldCharType="end"/>
      </w:r>
      <w:r w:rsidRPr="00DA0452">
        <w:rPr>
          <w:rFonts w:ascii="Arial" w:hAnsi="Arial" w:cs="Arial"/>
          <w:sz w:val="22"/>
        </w:rPr>
        <w:t>, lung</w:t>
      </w:r>
      <w:r w:rsidRPr="00DA0452">
        <w:rPr>
          <w:rFonts w:ascii="Arial" w:hAnsi="Arial" w:cs="Arial"/>
          <w:sz w:val="22"/>
        </w:rPr>
        <w:fldChar w:fldCharType="begin"/>
      </w:r>
      <w:r w:rsidR="00E97555" w:rsidRPr="00DA0452">
        <w:rPr>
          <w:rFonts w:ascii="Arial" w:hAnsi="Arial" w:cs="Arial"/>
          <w:sz w:val="22"/>
        </w:rPr>
        <w:instrText xml:space="preserve"> ADDIN EN.CITE &lt;EndNote&gt;&lt;Cite&gt;&lt;Author&gt;Quadri&lt;/Author&gt;&lt;Year&gt;2005&lt;/Year&gt;&lt;RecNum&gt;73&lt;/RecNum&gt;&lt;DisplayText&gt;&lt;style face="superscript"&gt;74&lt;/style&gt;&lt;/DisplayText&gt;&lt;record&gt;&lt;rec-number&gt;73&lt;/rec-number&gt;&lt;foreign-keys&gt;&lt;key app="EN" db-id="wx9pttaaqr5twtew554ptzzmzx25vz5azfzx" timestamp="1599206068"&gt;73&lt;/key&gt;&lt;/foreign-keys&gt;&lt;ref-type name="Journal Article"&gt;17&lt;/ref-type&gt;&lt;contributors&gt;&lt;authors&gt;&lt;author&gt;Quadri, S. M.&lt;/author&gt;&lt;author&gt;Segall, L.&lt;/author&gt;&lt;author&gt;de Perrot, M.&lt;/author&gt;&lt;author&gt;Han, B.&lt;/author&gt;&lt;author&gt;Edwards, V.&lt;/author&gt;&lt;author&gt;Jones, N.&lt;/author&gt;&lt;author&gt;Waddell, T. K.&lt;/author&gt;&lt;author&gt;Liu, M.&lt;/author&gt;&lt;author&gt;Keshavjee, S.&lt;/author&gt;&lt;/authors&gt;&lt;/contributors&gt;&lt;auth-address&gt;Thoracic Surgery Research Laboratory, Toronto General Research Institute, University Health Network - Toronto General Hospital, Toronto, Ontario, Canada.&lt;/auth-address&gt;&lt;titles&gt;&lt;title&gt;Caspase inhibition improves ischemia-reperfusion injury after lung transplantation&lt;/title&gt;&lt;secondary-title&gt;Am J Transplant&lt;/secondary-title&gt;&lt;/titles&gt;&lt;periodical&gt;&lt;full-title&gt;Am J Transplant&lt;/full-title&gt;&lt;/periodical&gt;&lt;pages&gt;292-9&lt;/pages&gt;&lt;volume&gt;5&lt;/volume&gt;&lt;number&gt;2&lt;/number&gt;&lt;edition&gt;2005/01/13&lt;/edition&gt;&lt;keywords&gt;&lt;keyword&gt;Animals&lt;/keyword&gt;&lt;keyword&gt;Apoptosis/drug effects&lt;/keyword&gt;&lt;keyword&gt;*Caspase Inhibitors&lt;/keyword&gt;&lt;keyword&gt;In Situ Nick-End Labeling&lt;/keyword&gt;&lt;keyword&gt;Lung/enzymology/pathology/ultrastructure&lt;/keyword&gt;&lt;keyword&gt;*Lung Transplantation&lt;/keyword&gt;&lt;keyword&gt;Microscopy, Electron&lt;/keyword&gt;&lt;keyword&gt;Pentanoic Acids/*pharmacology&lt;/keyword&gt;&lt;keyword&gt;Rats&lt;/keyword&gt;&lt;keyword&gt;Reperfusion Injury/*drug therapy&lt;/keyword&gt;&lt;/keywords&gt;&lt;dates&gt;&lt;year&gt;2005&lt;/year&gt;&lt;pub-dates&gt;&lt;date&gt;Feb&lt;/date&gt;&lt;/pub-dates&gt;&lt;/dates&gt;&lt;isbn&gt;1600-6135 (Print)&amp;#xD;1600-6135 (Linking)&lt;/isbn&gt;&lt;accession-num&gt;15643988&lt;/accession-num&gt;&lt;urls&gt;&lt;related-urls&gt;&lt;url&gt;https://www.ncbi.nlm.nih.gov/pubmed/15643988&lt;/url&gt;&lt;/related-urls&gt;&lt;/urls&gt;&lt;electronic-resource-num&gt;10.1111/j.1600-6143.2004.00701.x&lt;/electronic-resource-num&gt;&lt;/record&gt;&lt;/Cite&gt;&lt;/EndNote&gt;</w:instrText>
      </w:r>
      <w:r w:rsidRPr="00DA0452">
        <w:rPr>
          <w:rFonts w:ascii="Arial" w:hAnsi="Arial" w:cs="Arial"/>
          <w:sz w:val="22"/>
        </w:rPr>
        <w:fldChar w:fldCharType="separate"/>
      </w:r>
      <w:r w:rsidR="00E97555" w:rsidRPr="00DA0452">
        <w:rPr>
          <w:rFonts w:ascii="Arial" w:hAnsi="Arial" w:cs="Arial"/>
          <w:noProof/>
          <w:sz w:val="22"/>
          <w:vertAlign w:val="superscript"/>
        </w:rPr>
        <w:t>74</w:t>
      </w:r>
      <w:r w:rsidRPr="00DA0452">
        <w:rPr>
          <w:rFonts w:ascii="Arial" w:hAnsi="Arial" w:cs="Arial"/>
          <w:sz w:val="22"/>
        </w:rPr>
        <w:fldChar w:fldCharType="end"/>
      </w:r>
      <w:r w:rsidRPr="00DA0452">
        <w:rPr>
          <w:rFonts w:ascii="Arial" w:hAnsi="Arial" w:cs="Arial"/>
          <w:sz w:val="22"/>
        </w:rPr>
        <w:t xml:space="preserve"> and liver</w:t>
      </w:r>
      <w:r w:rsidRPr="00DA0452">
        <w:rPr>
          <w:rFonts w:ascii="Arial" w:hAnsi="Arial" w:cs="Arial"/>
          <w:sz w:val="22"/>
        </w:rPr>
        <w:fldChar w:fldCharType="begin">
          <w:fldData xml:space="preserve">PEVuZE5vdGU+PENpdGU+PEF1dGhvcj5Ib2dsZW48L0F1dGhvcj48WWVhcj4yMDA3PC9ZZWFyPjxS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PEVuZE5vdGU+PENpdGU+PEF1dGhvcj5Ib2dsZW48L0F1dGhvcj48WWVhcj4yMDA3PC9ZZWFyPjxS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45,46,75</w:t>
      </w:r>
      <w:r w:rsidRPr="00DA0452">
        <w:rPr>
          <w:rFonts w:ascii="Arial" w:hAnsi="Arial" w:cs="Arial"/>
          <w:sz w:val="22"/>
        </w:rPr>
        <w:fldChar w:fldCharType="end"/>
      </w:r>
      <w:r w:rsidRPr="00DA0452">
        <w:rPr>
          <w:rFonts w:ascii="Arial" w:hAnsi="Arial" w:cs="Arial"/>
          <w:sz w:val="22"/>
        </w:rPr>
        <w:t xml:space="preserve">. To our knowledge, this </w:t>
      </w:r>
      <w:r w:rsidR="004628A8">
        <w:rPr>
          <w:rFonts w:ascii="Arial" w:hAnsi="Arial" w:cs="Arial"/>
          <w:sz w:val="22"/>
        </w:rPr>
        <w:t xml:space="preserve">is the first report of a </w:t>
      </w:r>
      <w:proofErr w:type="spellStart"/>
      <w:r w:rsidR="004628A8">
        <w:rPr>
          <w:rFonts w:ascii="Arial" w:hAnsi="Arial" w:cs="Arial"/>
          <w:sz w:val="22"/>
        </w:rPr>
        <w:t>C</w:t>
      </w:r>
      <w:r w:rsidR="004D1BAB" w:rsidRPr="00DA0452">
        <w:rPr>
          <w:rFonts w:ascii="Arial" w:hAnsi="Arial" w:cs="Arial"/>
          <w:sz w:val="22"/>
        </w:rPr>
        <w:t>asp</w:t>
      </w:r>
      <w:proofErr w:type="spellEnd"/>
      <w:r w:rsidRPr="00DA0452">
        <w:rPr>
          <w:rFonts w:ascii="Arial" w:hAnsi="Arial" w:cs="Arial"/>
          <w:sz w:val="22"/>
        </w:rPr>
        <w:t xml:space="preserve"> DKO murine model</w:t>
      </w:r>
      <w:r w:rsidRPr="00DA0452">
        <w:rPr>
          <w:rFonts w:ascii="Arial" w:hAnsi="Arial" w:cs="Arial"/>
          <w:sz w:val="22"/>
        </w:rPr>
        <w:fldChar w:fldCharType="begin">
          <w:fldData xml:space="preserve">PEVuZE5vdGU+PENpdGU+PEF1dGhvcj5LYXlhZ2FraTwvQXV0aG9yPjxZZWFyPjIwMTE8L1llYXI+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PEVuZE5vdGU+PENpdGU+PEF1dGhvcj5LYXlhZ2FraTwvQXV0aG9yPjxZZWFyPjIwMTE8L1llYXI+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25,51</w:t>
      </w:r>
      <w:r w:rsidRPr="00DA0452">
        <w:rPr>
          <w:rFonts w:ascii="Arial" w:hAnsi="Arial" w:cs="Arial"/>
          <w:sz w:val="22"/>
        </w:rPr>
        <w:fldChar w:fldCharType="end"/>
      </w:r>
      <w:r w:rsidRPr="00DA0452">
        <w:rPr>
          <w:rFonts w:ascii="Arial" w:hAnsi="Arial" w:cs="Arial"/>
          <w:sz w:val="22"/>
        </w:rPr>
        <w:t xml:space="preserve"> to be used in studying hepatic IRI. Cell death rates in liver we</w:t>
      </w:r>
      <w:r w:rsidR="004628A8">
        <w:rPr>
          <w:rFonts w:ascii="Arial" w:hAnsi="Arial" w:cs="Arial"/>
          <w:sz w:val="22"/>
        </w:rPr>
        <w:t xml:space="preserve">re lower in </w:t>
      </w:r>
      <w:proofErr w:type="spellStart"/>
      <w:r w:rsidR="004628A8">
        <w:rPr>
          <w:rFonts w:ascii="Arial" w:hAnsi="Arial" w:cs="Arial"/>
          <w:sz w:val="22"/>
        </w:rPr>
        <w:t>C</w:t>
      </w:r>
      <w:r w:rsidR="004D1BAB" w:rsidRPr="00DA0452">
        <w:rPr>
          <w:rFonts w:ascii="Arial" w:hAnsi="Arial" w:cs="Arial"/>
          <w:sz w:val="22"/>
        </w:rPr>
        <w:t>asp</w:t>
      </w:r>
      <w:proofErr w:type="spellEnd"/>
      <w:r w:rsidRPr="00DA0452">
        <w:rPr>
          <w:rFonts w:ascii="Arial" w:hAnsi="Arial" w:cs="Arial"/>
          <w:sz w:val="22"/>
        </w:rPr>
        <w:t xml:space="preserve"> DKO mice than WT mice. Furthermore, hepatocyte injury was red</w:t>
      </w:r>
      <w:r w:rsidR="004628A8">
        <w:rPr>
          <w:rFonts w:ascii="Arial" w:hAnsi="Arial" w:cs="Arial"/>
          <w:sz w:val="22"/>
        </w:rPr>
        <w:t xml:space="preserve">uced in the </w:t>
      </w:r>
      <w:proofErr w:type="spellStart"/>
      <w:r w:rsidR="004628A8">
        <w:rPr>
          <w:rFonts w:ascii="Arial" w:hAnsi="Arial" w:cs="Arial"/>
          <w:sz w:val="22"/>
        </w:rPr>
        <w:t>C</w:t>
      </w:r>
      <w:r w:rsidR="004D1BAB" w:rsidRPr="00DA0452">
        <w:rPr>
          <w:rFonts w:ascii="Arial" w:hAnsi="Arial" w:cs="Arial"/>
          <w:sz w:val="22"/>
        </w:rPr>
        <w:t>asp</w:t>
      </w:r>
      <w:proofErr w:type="spellEnd"/>
      <w:r w:rsidRPr="00DA0452">
        <w:rPr>
          <w:rFonts w:ascii="Arial" w:hAnsi="Arial" w:cs="Arial"/>
          <w:sz w:val="22"/>
        </w:rPr>
        <w:t xml:space="preserve"> DKO</w:t>
      </w:r>
      <w:r w:rsidR="004628A8">
        <w:rPr>
          <w:rFonts w:ascii="Arial" w:hAnsi="Arial" w:cs="Arial"/>
          <w:sz w:val="22"/>
        </w:rPr>
        <w:t xml:space="preserve"> mice</w:t>
      </w:r>
      <w:r w:rsidRPr="00DA0452">
        <w:rPr>
          <w:rFonts w:ascii="Arial" w:hAnsi="Arial" w:cs="Arial"/>
          <w:sz w:val="22"/>
        </w:rPr>
        <w:t>. These findings will potentiate identification of novel therapeutics to mitigate hepatic IRI in liver transplantation setting by inhibition of caspase</w:t>
      </w:r>
      <w:r w:rsidR="003D5022" w:rsidRPr="00DA0452">
        <w:rPr>
          <w:rFonts w:ascii="Arial" w:hAnsi="Arial" w:cs="Arial"/>
          <w:sz w:val="22"/>
        </w:rPr>
        <w:t xml:space="preserve"> </w:t>
      </w:r>
      <w:r w:rsidRPr="00DA0452">
        <w:rPr>
          <w:rFonts w:ascii="Arial" w:hAnsi="Arial" w:cs="Arial"/>
          <w:sz w:val="22"/>
        </w:rPr>
        <w:t>1 (</w:t>
      </w:r>
      <w:r w:rsidRPr="00DA0452">
        <w:rPr>
          <w:rFonts w:ascii="Arial" w:hAnsi="Arial" w:cs="Arial"/>
          <w:b/>
          <w:bCs/>
          <w:sz w:val="22"/>
        </w:rPr>
        <w:t>figure 9</w:t>
      </w:r>
      <w:r w:rsidRPr="00DA0452">
        <w:rPr>
          <w:rFonts w:ascii="Arial" w:hAnsi="Arial" w:cs="Arial"/>
          <w:sz w:val="22"/>
        </w:rPr>
        <w:t xml:space="preserve">). </w:t>
      </w:r>
    </w:p>
    <w:p w14:paraId="26714341" w14:textId="29CD6543" w:rsidR="00126C41" w:rsidRPr="00DA0452" w:rsidRDefault="00126C41" w:rsidP="002F19E2">
      <w:pPr>
        <w:pStyle w:val="MDPI31text"/>
        <w:spacing w:line="360" w:lineRule="auto"/>
        <w:rPr>
          <w:rFonts w:ascii="Arial" w:hAnsi="Arial" w:cs="Arial"/>
          <w:sz w:val="22"/>
        </w:rPr>
      </w:pPr>
      <w:r w:rsidRPr="00DA0452">
        <w:rPr>
          <w:rFonts w:ascii="Arial" w:hAnsi="Arial" w:cs="Arial"/>
          <w:sz w:val="22"/>
        </w:rPr>
        <w:t xml:space="preserve">Previously, we </w:t>
      </w:r>
      <w:r w:rsidR="00BC7204" w:rsidRPr="00DA0452">
        <w:rPr>
          <w:rFonts w:ascii="Arial" w:hAnsi="Arial" w:cs="Arial"/>
          <w:sz w:val="22"/>
        </w:rPr>
        <w:t>discovered that</w:t>
      </w:r>
      <w:r w:rsidRPr="00DA0452">
        <w:rPr>
          <w:rFonts w:ascii="Arial" w:hAnsi="Arial" w:cs="Arial"/>
          <w:sz w:val="22"/>
        </w:rPr>
        <w:t xml:space="preserve"> inflammasomes are differentially expressed in various tissues</w:t>
      </w:r>
      <w:r w:rsidRPr="00DA0452">
        <w:rPr>
          <w:rFonts w:ascii="Arial" w:hAnsi="Arial" w:cs="Arial"/>
          <w:sz w:val="22"/>
        </w:rPr>
        <w:fldChar w:fldCharType="begin">
          <w:fldData xml:space="preserve">PEVuZE5vdGU+PENpdGU+PEF1dGhvcj5ZaW48L0F1dGhvcj48WWVhcj4yMDA5PC9ZZWFyPjxSZWNO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PEVuZE5vdGU+PENpdGU+PEF1dGhvcj5ZaW48L0F1dGhvcj48WWVhcj4yMDA5PC9ZZWFyPjxSZWNO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58</w:t>
      </w:r>
      <w:r w:rsidRPr="00DA0452">
        <w:rPr>
          <w:rFonts w:ascii="Arial" w:hAnsi="Arial" w:cs="Arial"/>
          <w:sz w:val="22"/>
        </w:rPr>
        <w:fldChar w:fldCharType="end"/>
      </w:r>
      <w:r w:rsidR="004628A8">
        <w:rPr>
          <w:rFonts w:ascii="Arial" w:hAnsi="Arial" w:cs="Arial"/>
          <w:sz w:val="22"/>
        </w:rPr>
        <w:t>. C</w:t>
      </w:r>
      <w:r w:rsidRPr="00DA0452">
        <w:rPr>
          <w:rFonts w:ascii="Arial" w:hAnsi="Arial" w:cs="Arial"/>
          <w:sz w:val="22"/>
        </w:rPr>
        <w:t>aspase</w:t>
      </w:r>
      <w:r w:rsidR="004D1BAB" w:rsidRPr="00DA0452">
        <w:rPr>
          <w:rFonts w:ascii="Arial" w:hAnsi="Arial" w:cs="Arial"/>
          <w:sz w:val="22"/>
        </w:rPr>
        <w:t xml:space="preserve"> </w:t>
      </w:r>
      <w:r w:rsidRPr="00DA0452">
        <w:rPr>
          <w:rFonts w:ascii="Arial" w:hAnsi="Arial" w:cs="Arial"/>
          <w:sz w:val="22"/>
        </w:rPr>
        <w:t>1 recognizes extended cleavage sites in its natural substrates</w:t>
      </w:r>
      <w:r w:rsidRPr="00DA0452">
        <w:rPr>
          <w:rFonts w:ascii="Arial" w:hAnsi="Arial" w:cs="Arial"/>
          <w:sz w:val="22"/>
        </w:rPr>
        <w:fldChar w:fldCharType="begin"/>
      </w:r>
      <w:r w:rsidR="00E97555" w:rsidRPr="00DA0452">
        <w:rPr>
          <w:rFonts w:ascii="Arial" w:hAnsi="Arial" w:cs="Arial"/>
          <w:sz w:val="22"/>
        </w:rPr>
        <w:instrText xml:space="preserve"> ADDIN EN.CITE &lt;EndNote&gt;&lt;Cite&gt;&lt;Author&gt;Shen&lt;/Author&gt;&lt;Year&gt;2010&lt;/Year&gt;&lt;RecNum&gt;22&lt;/RecNum&gt;&lt;DisplayText&gt;&lt;style face="superscript"&gt;14&lt;/style&gt;&lt;/DisplayText&gt;&lt;record&gt;&lt;rec-number&gt;22&lt;/rec-number&gt;&lt;foreign-keys&gt;&lt;key app="EN" db-id="wx9pttaaqr5twtew554ptzzmzx25vz5azfzx" timestamp="1599206051"&gt;22&lt;/key&gt;&lt;/foreign-keys&gt;&lt;ref-type name="Journal Article"&gt;17&lt;/ref-type&gt;&lt;contributors&gt;&lt;authors&gt;&lt;author&gt;Shen, J.&lt;/author&gt;&lt;author&gt;Yin, Y.&lt;/author&gt;&lt;author&gt;Mai, J.&lt;/author&gt;&lt;author&gt;Xiong, X.&lt;/author&gt;&lt;author&gt;Pansuria, M.&lt;/author&gt;&lt;author&gt;Liu, J.&lt;/author&gt;&lt;author&gt;Maley, E.&lt;/author&gt;&lt;author&gt;Saqib, N. U.&lt;/author&gt;&lt;author&gt;Wang, H.&lt;/author&gt;&lt;author&gt;Yang, X. F.&lt;/author&gt;&lt;/authors&gt;&lt;/contributors&gt;&lt;auth-address&gt;Department of Pharmacology, Cardiovascular Research Center, Temple University School of Medicine, Philadelphia, PA 19140, United States.&lt;/auth-address&gt;&lt;titles&gt;&lt;title&gt;Caspase-1 recognizes extended cleavage sites in its natural substrates&lt;/title&gt;&lt;secondary-title&gt;Atherosclerosis&lt;/secondary-title&gt;&lt;/titles&gt;&lt;periodical&gt;&lt;full-title&gt;Atherosclerosis&lt;/full-title&gt;&lt;/periodical&gt;&lt;pages&gt;422-9&lt;/pages&gt;&lt;volume&gt;210&lt;/volume&gt;&lt;number&gt;2&lt;/number&gt;&lt;edition&gt;2010/01/12&lt;/edition&gt;&lt;keywords&gt;&lt;keyword&gt;Amino Acids/chemistry&lt;/keyword&gt;&lt;keyword&gt;*Apoptosis&lt;/keyword&gt;&lt;keyword&gt;Binding Sites&lt;/keyword&gt;&lt;keyword&gt;Caspase 1/*metabolism&lt;/keyword&gt;&lt;keyword&gt;Caspase 9/metabolism&lt;/keyword&gt;&lt;keyword&gt;Caspases/metabolism&lt;/keyword&gt;&lt;keyword&gt;Cell Death&lt;/keyword&gt;&lt;keyword&gt;Gene Expression Regulation, Enzymologic&lt;/keyword&gt;&lt;keyword&gt;Humans&lt;/keyword&gt;&lt;keyword&gt;Inflammation&lt;/keyword&gt;&lt;keyword&gt;Models, Biological&lt;/keyword&gt;&lt;keyword&gt;Protein Binding&lt;/keyword&gt;&lt;keyword&gt;Substrate Specificity&lt;/keyword&gt;&lt;/keywords&gt;&lt;dates&gt;&lt;year&gt;2010&lt;/year&gt;&lt;pub-dates&gt;&lt;date&gt;Jun&lt;/date&gt;&lt;/pub-dates&gt;&lt;/dates&gt;&lt;isbn&gt;1879-1484 (Electronic)&amp;#xD;0021-9150 (Linking)&lt;/isbn&gt;&lt;accession-num&gt;20060974&lt;/accession-num&gt;&lt;urls&gt;&lt;related-urls&gt;&lt;url&gt;https://www.ncbi.nlm.nih.gov/pubmed/20060974&lt;/url&gt;&lt;/related-urls&gt;&lt;/urls&gt;&lt;custom2&gt;PMC2917068&lt;/custom2&gt;&lt;electronic-resource-num&gt;10.1016/j.atherosclerosis.2009.12.017&lt;/electronic-resource-num&gt;&lt;/record&gt;&lt;/Cite&gt;&lt;/EndNote&gt;</w:instrText>
      </w:r>
      <w:r w:rsidRPr="00DA0452">
        <w:rPr>
          <w:rFonts w:ascii="Arial" w:hAnsi="Arial" w:cs="Arial"/>
          <w:sz w:val="22"/>
        </w:rPr>
        <w:fldChar w:fldCharType="separate"/>
      </w:r>
      <w:r w:rsidR="00E97555" w:rsidRPr="00DA0452">
        <w:rPr>
          <w:rFonts w:ascii="Arial" w:hAnsi="Arial" w:cs="Arial"/>
          <w:noProof/>
          <w:sz w:val="22"/>
          <w:vertAlign w:val="superscript"/>
        </w:rPr>
        <w:t>14</w:t>
      </w:r>
      <w:r w:rsidRPr="00DA0452">
        <w:rPr>
          <w:rFonts w:ascii="Arial" w:hAnsi="Arial" w:cs="Arial"/>
          <w:sz w:val="22"/>
        </w:rPr>
        <w:fldChar w:fldCharType="end"/>
      </w:r>
      <w:r w:rsidR="004628A8">
        <w:rPr>
          <w:rFonts w:ascii="Arial" w:hAnsi="Arial" w:cs="Arial"/>
          <w:sz w:val="22"/>
        </w:rPr>
        <w:t xml:space="preserve">, </w:t>
      </w:r>
      <w:proofErr w:type="spellStart"/>
      <w:r w:rsidR="004628A8">
        <w:rPr>
          <w:rFonts w:ascii="Arial" w:hAnsi="Arial" w:cs="Arial"/>
          <w:sz w:val="22"/>
        </w:rPr>
        <w:t>C</w:t>
      </w:r>
      <w:r w:rsidR="004D1BAB" w:rsidRPr="00DA0452">
        <w:rPr>
          <w:rFonts w:ascii="Arial" w:hAnsi="Arial" w:cs="Arial"/>
          <w:sz w:val="22"/>
        </w:rPr>
        <w:t>asp</w:t>
      </w:r>
      <w:proofErr w:type="spellEnd"/>
      <w:r w:rsidRPr="00DA0452">
        <w:rPr>
          <w:rFonts w:ascii="Arial" w:hAnsi="Arial" w:cs="Arial"/>
          <w:sz w:val="22"/>
        </w:rPr>
        <w:t xml:space="preserve"> DKO mice inhibits carotid neointimal hyperplasia</w:t>
      </w:r>
      <w:r w:rsidRPr="00DA0452">
        <w:rPr>
          <w:rFonts w:ascii="Arial" w:hAnsi="Arial" w:cs="Arial"/>
          <w:sz w:val="22"/>
        </w:rPr>
        <w:fldChar w:fldCharType="begin">
          <w:fldData xml:space="preserve">PEVuZE5vdGU+PENpdGU+PEF1dGhvcj5GZXJyZXI8L0F1dGhvcj48WWVhcj4yMDE2PC9ZZWFyPjxS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PEVuZE5vdGU+PENpdGU+PEF1dGhvcj5GZXJyZXI8L0F1dGhvcj48WWVhcj4yMDE2PC9ZZWFyPjxS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76</w:t>
      </w:r>
      <w:r w:rsidRPr="00DA0452">
        <w:rPr>
          <w:rFonts w:ascii="Arial" w:hAnsi="Arial" w:cs="Arial"/>
          <w:sz w:val="22"/>
        </w:rPr>
        <w:fldChar w:fldCharType="end"/>
      </w:r>
      <w:r w:rsidR="004628A8">
        <w:rPr>
          <w:rFonts w:ascii="Arial" w:hAnsi="Arial" w:cs="Arial"/>
          <w:sz w:val="22"/>
        </w:rPr>
        <w:t xml:space="preserve">, </w:t>
      </w:r>
      <w:proofErr w:type="spellStart"/>
      <w:r w:rsidR="004628A8">
        <w:rPr>
          <w:rFonts w:ascii="Arial" w:hAnsi="Arial" w:cs="Arial"/>
          <w:sz w:val="22"/>
        </w:rPr>
        <w:t>C</w:t>
      </w:r>
      <w:r w:rsidR="004D1BAB" w:rsidRPr="00DA0452">
        <w:rPr>
          <w:rFonts w:ascii="Arial" w:hAnsi="Arial" w:cs="Arial"/>
          <w:sz w:val="22"/>
        </w:rPr>
        <w:t>asp</w:t>
      </w:r>
      <w:proofErr w:type="spellEnd"/>
      <w:r w:rsidRPr="00DA0452">
        <w:rPr>
          <w:rFonts w:ascii="Arial" w:hAnsi="Arial" w:cs="Arial"/>
          <w:sz w:val="22"/>
        </w:rPr>
        <w:t xml:space="preserve"> DKO mouse in murine hind-limb ischemia model shows improved blood flow and angiogenesis</w:t>
      </w:r>
      <w:r w:rsidRPr="00DA0452">
        <w:rPr>
          <w:rFonts w:ascii="Arial" w:hAnsi="Arial" w:cs="Arial"/>
          <w:sz w:val="22"/>
        </w:rPr>
        <w:fldChar w:fldCharType="begin">
          <w:fldData xml:space="preserve">PEVuZE5vdGU+PENpdGU+PEF1dGhvcj5Mb3Blei1QYXN0cmFuYTwvQXV0aG9yPjxZZWFyPjIwMTU8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PEVuZE5vdGU+PENpdGU+PEF1dGhvcj5Mb3Blei1QYXN0cmFuYTwvQXV0aG9yPjxZZWFyPjIwMTU8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12</w:t>
      </w:r>
      <w:r w:rsidRPr="00DA0452">
        <w:rPr>
          <w:rFonts w:ascii="Arial" w:hAnsi="Arial" w:cs="Arial"/>
          <w:sz w:val="22"/>
        </w:rPr>
        <w:fldChar w:fldCharType="end"/>
      </w:r>
      <w:r w:rsidR="00BC7204" w:rsidRPr="00DA0452">
        <w:rPr>
          <w:rFonts w:ascii="Arial" w:hAnsi="Arial" w:cs="Arial"/>
          <w:sz w:val="22"/>
        </w:rPr>
        <w:t xml:space="preserve">, </w:t>
      </w:r>
      <w:proofErr w:type="spellStart"/>
      <w:r w:rsidR="00BC7204" w:rsidRPr="00DA0452">
        <w:rPr>
          <w:rFonts w:ascii="Arial" w:hAnsi="Arial" w:cs="Arial"/>
          <w:sz w:val="22"/>
        </w:rPr>
        <w:t>c</w:t>
      </w:r>
      <w:r w:rsidR="004D1BAB" w:rsidRPr="00DA0452">
        <w:rPr>
          <w:rFonts w:ascii="Arial" w:hAnsi="Arial" w:cs="Arial"/>
          <w:sz w:val="22"/>
        </w:rPr>
        <w:t>asp</w:t>
      </w:r>
      <w:proofErr w:type="spellEnd"/>
      <w:r w:rsidRPr="00DA0452">
        <w:rPr>
          <w:rFonts w:ascii="Arial" w:hAnsi="Arial" w:cs="Arial"/>
          <w:sz w:val="22"/>
        </w:rPr>
        <w:t xml:space="preserve"> DKO in apolipoprotein-E KO backg</w:t>
      </w:r>
      <w:r w:rsidR="00BC7204" w:rsidRPr="00DA0452">
        <w:rPr>
          <w:rFonts w:ascii="Arial" w:hAnsi="Arial" w:cs="Arial"/>
          <w:sz w:val="22"/>
        </w:rPr>
        <w:t>round decreases atherosclerosis</w:t>
      </w:r>
      <w:r w:rsidRPr="00DA0452">
        <w:rPr>
          <w:rFonts w:ascii="Arial" w:hAnsi="Arial" w:cs="Arial"/>
          <w:sz w:val="22"/>
        </w:rPr>
        <w:fldChar w:fldCharType="begin"/>
      </w:r>
      <w:r w:rsidR="00E97555" w:rsidRPr="00DA0452">
        <w:rPr>
          <w:rFonts w:ascii="Arial" w:hAnsi="Arial" w:cs="Arial"/>
          <w:sz w:val="22"/>
        </w:rPr>
        <w:instrText xml:space="preserve"> ADDIN EN.CITE &lt;EndNote&gt;&lt;Cite&gt;&lt;Author&gt;Yin&lt;/Author&gt;&lt;Year&gt;2015&lt;/Year&gt;&lt;RecNum&gt;24&lt;/RecNum&gt;&lt;DisplayText&gt;&lt;style face="superscript"&gt;16&lt;/style&gt;&lt;/DisplayText&gt;&lt;record&gt;&lt;rec-number&gt;24&lt;/rec-number&gt;&lt;foreign-keys&gt;&lt;key app="EN" db-id="wx9pttaaqr5twtew554ptzzmzx25vz5azfzx" timestamp="1599206051"&gt;24&lt;/key&gt;&lt;/foreign-keys&gt;&lt;ref-type name="Journal Article"&gt;17&lt;/ref-type&gt;&lt;contributors&gt;&lt;authors&gt;&lt;author&gt;Yin, Ying&lt;/author&gt;&lt;author&gt;Li, Xinyuan&lt;/author&gt;&lt;author&gt;Sha, Xiaojin&lt;/author&gt;&lt;author&gt;Xi, Hang&lt;/author&gt;&lt;author&gt;Li, Ya-Feng&lt;/author&gt;&lt;author&gt;Shao, Ying&lt;/author&gt;&lt;author&gt;Mai, Jietang&lt;/author&gt;&lt;author&gt;Virtue, Anthony&lt;/author&gt;&lt;author&gt;Lopez-Pastrana, Jahaira&lt;/author&gt;&lt;author&gt;Meng, Shu&lt;/author&gt;&lt;/authors&gt;&lt;/contributors&gt;&lt;titles&gt;&lt;title&gt;Early hyperlipidemia promotes endothelial activation via a caspase-1-sirtuin 1 pathway&lt;/title&gt;&lt;secondary-title&gt;Arteriosclerosis, thrombosis, and vascular biology&lt;/secondary-title&gt;&lt;/titles&gt;&lt;periodical&gt;&lt;full-title&gt;Arteriosclerosis, thrombosis, and vascular biology&lt;/full-title&gt;&lt;/periodical&gt;&lt;pages&gt;804-816&lt;/pages&gt;&lt;volume&gt;35&lt;/volume&gt;&lt;number&gt;4&lt;/number&gt;&lt;dates&gt;&lt;year&gt;2015&lt;/year&gt;&lt;/dates&gt;&lt;isbn&gt;1079-5642&lt;/isbn&gt;&lt;urls&gt;&lt;/urls&gt;&lt;/record&gt;&lt;/Cite&gt;&lt;/EndNote&gt;</w:instrText>
      </w:r>
      <w:r w:rsidRPr="00DA0452">
        <w:rPr>
          <w:rFonts w:ascii="Arial" w:hAnsi="Arial" w:cs="Arial"/>
          <w:sz w:val="22"/>
        </w:rPr>
        <w:fldChar w:fldCharType="separate"/>
      </w:r>
      <w:r w:rsidR="00E97555" w:rsidRPr="00DA0452">
        <w:rPr>
          <w:rFonts w:ascii="Arial" w:hAnsi="Arial" w:cs="Arial"/>
          <w:noProof/>
          <w:sz w:val="22"/>
          <w:vertAlign w:val="superscript"/>
        </w:rPr>
        <w:t>16</w:t>
      </w:r>
      <w:r w:rsidRPr="00DA0452">
        <w:rPr>
          <w:rFonts w:ascii="Arial" w:hAnsi="Arial" w:cs="Arial"/>
          <w:sz w:val="22"/>
        </w:rPr>
        <w:fldChar w:fldCharType="end"/>
      </w:r>
      <w:r w:rsidR="004628A8">
        <w:rPr>
          <w:rFonts w:ascii="Arial" w:hAnsi="Arial" w:cs="Arial"/>
          <w:sz w:val="22"/>
        </w:rPr>
        <w:t xml:space="preserve">, </w:t>
      </w:r>
      <w:proofErr w:type="spellStart"/>
      <w:r w:rsidR="004628A8">
        <w:rPr>
          <w:rFonts w:ascii="Arial" w:hAnsi="Arial" w:cs="Arial"/>
          <w:sz w:val="22"/>
        </w:rPr>
        <w:t>C</w:t>
      </w:r>
      <w:r w:rsidR="004D1BAB" w:rsidRPr="00DA0452">
        <w:rPr>
          <w:rFonts w:ascii="Arial" w:hAnsi="Arial" w:cs="Arial"/>
          <w:sz w:val="22"/>
        </w:rPr>
        <w:t>asp</w:t>
      </w:r>
      <w:proofErr w:type="spellEnd"/>
      <w:r w:rsidRPr="00DA0452">
        <w:rPr>
          <w:rFonts w:ascii="Arial" w:hAnsi="Arial" w:cs="Arial"/>
          <w:sz w:val="22"/>
        </w:rPr>
        <w:t xml:space="preserve"> DKO inhibits cardiovascular risk factor hyperhomocysteinemia-induced </w:t>
      </w:r>
      <w:proofErr w:type="spellStart"/>
      <w:r w:rsidRPr="00DA0452">
        <w:rPr>
          <w:rFonts w:ascii="Arial" w:hAnsi="Arial" w:cs="Arial"/>
          <w:sz w:val="22"/>
        </w:rPr>
        <w:t>pyrop</w:t>
      </w:r>
      <w:proofErr w:type="spellEnd"/>
      <w:r w:rsidRPr="00DA0452">
        <w:rPr>
          <w:rFonts w:ascii="Arial" w:hAnsi="Arial" w:cs="Arial"/>
          <w:sz w:val="22"/>
        </w:rPr>
        <w:t>-apoptosis in endothelial cells</w:t>
      </w:r>
      <w:r w:rsidRPr="00DA0452">
        <w:rPr>
          <w:rFonts w:ascii="Arial" w:hAnsi="Arial" w:cs="Arial"/>
          <w:sz w:val="22"/>
        </w:rPr>
        <w:fldChar w:fldCharType="begin">
          <w:fldData xml:space="preserve">PEVuZE5vdGU+PENpdGU+PEF1dGhvcj5YaTwvQXV0aG9yPjxZZWFyPjIwMTY8L1llYXI+PFJlY051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PEVuZE5vdGU+PENpdGU+PEF1dGhvcj5YaTwvQXV0aG9yPjxZZWFyPjIwMTY8L1llYXI+PFJlY051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77</w:t>
      </w:r>
      <w:r w:rsidRPr="00DA0452">
        <w:rPr>
          <w:rFonts w:ascii="Arial" w:hAnsi="Arial" w:cs="Arial"/>
          <w:sz w:val="22"/>
        </w:rPr>
        <w:fldChar w:fldCharType="end"/>
      </w:r>
      <w:r w:rsidR="004628A8">
        <w:rPr>
          <w:rFonts w:ascii="Arial" w:hAnsi="Arial" w:cs="Arial"/>
          <w:sz w:val="22"/>
        </w:rPr>
        <w:t xml:space="preserve">, and </w:t>
      </w:r>
      <w:proofErr w:type="spellStart"/>
      <w:r w:rsidR="004628A8">
        <w:rPr>
          <w:rFonts w:ascii="Arial" w:hAnsi="Arial" w:cs="Arial"/>
          <w:sz w:val="22"/>
        </w:rPr>
        <w:t>C</w:t>
      </w:r>
      <w:r w:rsidR="004D1BAB" w:rsidRPr="00DA0452">
        <w:rPr>
          <w:rFonts w:ascii="Arial" w:hAnsi="Arial" w:cs="Arial"/>
          <w:sz w:val="22"/>
        </w:rPr>
        <w:t>asp</w:t>
      </w:r>
      <w:proofErr w:type="spellEnd"/>
      <w:r w:rsidRPr="00DA0452">
        <w:rPr>
          <w:rFonts w:ascii="Arial" w:hAnsi="Arial" w:cs="Arial"/>
          <w:sz w:val="22"/>
        </w:rPr>
        <w:t xml:space="preserve"> DKO improves progenitor cell vessel repair in ischemic heart</w:t>
      </w:r>
      <w:r w:rsidRPr="00DA0452">
        <w:rPr>
          <w:rFonts w:ascii="Arial" w:hAnsi="Arial" w:cs="Arial"/>
          <w:sz w:val="22"/>
        </w:rPr>
        <w:fldChar w:fldCharType="begin">
          <w:fldData xml:space="preserve">PEVuZE5vdGU+PENpdGU+PEF1dGhvcj5MaTwvQXV0aG9yPjxZZWFyPjIwMTY8L1llYXI+PFJlY051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PEVuZE5vdGU+PENpdGU+PEF1dGhvcj5MaTwvQXV0aG9yPjxZZWFyPjIwMTY8L1llYXI+PFJlY051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15</w:t>
      </w:r>
      <w:r w:rsidRPr="00DA0452">
        <w:rPr>
          <w:rFonts w:ascii="Arial" w:hAnsi="Arial" w:cs="Arial"/>
          <w:sz w:val="22"/>
        </w:rPr>
        <w:fldChar w:fldCharType="end"/>
      </w:r>
      <w:r w:rsidRPr="00DA0452">
        <w:rPr>
          <w:rFonts w:ascii="Arial" w:hAnsi="Arial" w:cs="Arial"/>
          <w:sz w:val="22"/>
        </w:rPr>
        <w:t>. Of note, our previous reports suggested the roles of caspase</w:t>
      </w:r>
      <w:r w:rsidR="003D5022" w:rsidRPr="00DA0452">
        <w:rPr>
          <w:rFonts w:ascii="Arial" w:hAnsi="Arial" w:cs="Arial"/>
          <w:sz w:val="22"/>
        </w:rPr>
        <w:t xml:space="preserve"> </w:t>
      </w:r>
      <w:r w:rsidRPr="00DA0452">
        <w:rPr>
          <w:rFonts w:ascii="Arial" w:hAnsi="Arial" w:cs="Arial"/>
          <w:sz w:val="22"/>
        </w:rPr>
        <w:t>1, which are actu</w:t>
      </w:r>
      <w:r w:rsidR="004D1BAB" w:rsidRPr="00DA0452">
        <w:rPr>
          <w:rFonts w:ascii="Arial" w:hAnsi="Arial" w:cs="Arial"/>
          <w:sz w:val="22"/>
        </w:rPr>
        <w:t xml:space="preserve">ally attributed to both </w:t>
      </w:r>
      <w:r w:rsidR="004D1BAB" w:rsidRPr="00DA0452">
        <w:rPr>
          <w:rFonts w:ascii="Arial" w:hAnsi="Arial" w:cs="Arial"/>
          <w:sz w:val="22"/>
        </w:rPr>
        <w:lastRenderedPageBreak/>
        <w:t xml:space="preserve">caspase </w:t>
      </w:r>
      <w:r w:rsidRPr="00DA0452">
        <w:rPr>
          <w:rFonts w:ascii="Arial" w:hAnsi="Arial" w:cs="Arial"/>
          <w:sz w:val="22"/>
        </w:rPr>
        <w:t>1/caspase</w:t>
      </w:r>
      <w:r w:rsidR="004D1BAB" w:rsidRPr="00DA0452">
        <w:rPr>
          <w:rFonts w:ascii="Arial" w:hAnsi="Arial" w:cs="Arial"/>
          <w:sz w:val="22"/>
        </w:rPr>
        <w:t xml:space="preserve"> </w:t>
      </w:r>
      <w:r w:rsidRPr="00DA0452">
        <w:rPr>
          <w:rFonts w:ascii="Arial" w:hAnsi="Arial" w:cs="Arial"/>
          <w:sz w:val="22"/>
        </w:rPr>
        <w:t xml:space="preserve">11 due to the </w:t>
      </w:r>
      <w:proofErr w:type="spellStart"/>
      <w:r w:rsidR="004628A8">
        <w:rPr>
          <w:rFonts w:ascii="Arial" w:hAnsi="Arial" w:cs="Arial"/>
          <w:sz w:val="22"/>
        </w:rPr>
        <w:t>Casp</w:t>
      </w:r>
      <w:proofErr w:type="spellEnd"/>
      <w:r w:rsidRPr="00DA0452">
        <w:rPr>
          <w:rFonts w:ascii="Arial" w:hAnsi="Arial" w:cs="Arial"/>
          <w:sz w:val="22"/>
        </w:rPr>
        <w:t xml:space="preserve"> </w:t>
      </w:r>
      <w:r w:rsidR="004628A8">
        <w:rPr>
          <w:rFonts w:ascii="Arial" w:hAnsi="Arial" w:cs="Arial"/>
          <w:sz w:val="22"/>
        </w:rPr>
        <w:t>D</w:t>
      </w:r>
      <w:r w:rsidRPr="00DA0452">
        <w:rPr>
          <w:rFonts w:ascii="Arial" w:hAnsi="Arial" w:cs="Arial"/>
          <w:sz w:val="22"/>
        </w:rPr>
        <w:t>KO mice we used</w:t>
      </w:r>
      <w:r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LDUxPC9zdHlsZT48L0Rpc3BsYXlUZXh0PjxyZWNvcmQ+PHJlYy1udW1iZXI+MzY8L3JlYy1udW1i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LDUxPC9zdHlsZT48L0Rpc3BsYXlUZXh0PjxyZWNvcmQ+PHJlYy1udW1iZXI+MzY8L3JlYy1udW1i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25,51</w:t>
      </w:r>
      <w:r w:rsidRPr="00DA0452">
        <w:rPr>
          <w:rFonts w:ascii="Arial" w:hAnsi="Arial" w:cs="Arial"/>
          <w:sz w:val="22"/>
        </w:rPr>
        <w:fldChar w:fldCharType="end"/>
      </w:r>
      <w:r w:rsidR="002F19E2" w:rsidRPr="00DA0452">
        <w:rPr>
          <w:rFonts w:ascii="Arial" w:hAnsi="Arial" w:cs="Arial"/>
          <w:sz w:val="22"/>
        </w:rPr>
        <w:t>. We also reported that novel</w:t>
      </w:r>
      <w:r w:rsidRPr="00DA0452">
        <w:rPr>
          <w:rFonts w:ascii="Arial" w:hAnsi="Arial" w:cs="Arial"/>
          <w:sz w:val="22"/>
        </w:rPr>
        <w:t xml:space="preserve"> extracellular caspase</w:t>
      </w:r>
      <w:r w:rsidR="004D1BAB" w:rsidRPr="00DA0452">
        <w:rPr>
          <w:rFonts w:ascii="Arial" w:hAnsi="Arial" w:cs="Arial"/>
          <w:sz w:val="22"/>
        </w:rPr>
        <w:t xml:space="preserve"> </w:t>
      </w:r>
      <w:r w:rsidRPr="00DA0452">
        <w:rPr>
          <w:rFonts w:ascii="Arial" w:hAnsi="Arial" w:cs="Arial"/>
          <w:sz w:val="22"/>
        </w:rPr>
        <w:t>1 and inflammasomes propagate inflammation</w:t>
      </w:r>
      <w:r w:rsidRPr="00DA0452">
        <w:rPr>
          <w:rFonts w:ascii="Arial" w:hAnsi="Arial" w:cs="Arial"/>
          <w:sz w:val="22"/>
        </w:rPr>
        <w:fldChar w:fldCharType="begin">
          <w:fldData xml:space="preserve">PEVuZE5vdGU+PENpdGU+PEF1dGhvcj5XYW5nPC9BdXRob3I+PFllYXI+MjAxNjwvWWVhcj48UmVj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PEVuZE5vdGU+PENpdGU+PEF1dGhvcj5XYW5nPC9BdXRob3I+PFllYXI+MjAxNjwvWWVhcj48UmVj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10</w:t>
      </w:r>
      <w:r w:rsidRPr="00DA0452">
        <w:rPr>
          <w:rFonts w:ascii="Arial" w:hAnsi="Arial" w:cs="Arial"/>
          <w:sz w:val="22"/>
        </w:rPr>
        <w:fldChar w:fldCharType="end"/>
      </w:r>
      <w:r w:rsidR="002F19E2" w:rsidRPr="00DA0452">
        <w:rPr>
          <w:rFonts w:ascii="Arial" w:hAnsi="Arial" w:cs="Arial"/>
          <w:sz w:val="22"/>
        </w:rPr>
        <w:t xml:space="preserve"> and c</w:t>
      </w:r>
      <w:r w:rsidRPr="00DA0452">
        <w:rPr>
          <w:rFonts w:ascii="Arial" w:hAnsi="Arial" w:cs="Arial"/>
          <w:sz w:val="22"/>
        </w:rPr>
        <w:t>aspase</w:t>
      </w:r>
      <w:r w:rsidR="004D1BAB" w:rsidRPr="00DA0452">
        <w:rPr>
          <w:rFonts w:ascii="Arial" w:hAnsi="Arial" w:cs="Arial"/>
          <w:sz w:val="22"/>
        </w:rPr>
        <w:t xml:space="preserve"> </w:t>
      </w:r>
      <w:r w:rsidRPr="00DA0452">
        <w:rPr>
          <w:rFonts w:ascii="Arial" w:hAnsi="Arial" w:cs="Arial"/>
          <w:sz w:val="22"/>
        </w:rPr>
        <w:t>1 regulates gene expression via pathways independent of IL-1</w:t>
      </w:r>
      <w:r w:rsidR="002F19E2" w:rsidRPr="00DA0452">
        <w:rPr>
          <w:rFonts w:ascii="Arial" w:hAnsi="Arial" w:cs="Arial"/>
          <w:sz w:val="22"/>
        </w:rPr>
        <w:t>beta</w:t>
      </w:r>
      <w:r w:rsidRPr="00DA0452">
        <w:rPr>
          <w:rFonts w:ascii="Arial" w:hAnsi="Arial" w:cs="Arial"/>
          <w:sz w:val="22"/>
        </w:rPr>
        <w:t xml:space="preserve">, IL-18 and </w:t>
      </w:r>
      <w:proofErr w:type="spellStart"/>
      <w:r w:rsidRPr="00DA0452">
        <w:rPr>
          <w:rFonts w:ascii="Arial" w:hAnsi="Arial" w:cs="Arial"/>
          <w:sz w:val="22"/>
        </w:rPr>
        <w:t>sirtuin</w:t>
      </w:r>
      <w:proofErr w:type="spellEnd"/>
      <w:r w:rsidRPr="00DA0452">
        <w:rPr>
          <w:rFonts w:ascii="Arial" w:hAnsi="Arial" w:cs="Arial"/>
          <w:sz w:val="22"/>
        </w:rPr>
        <w:t xml:space="preserve"> 1</w:t>
      </w:r>
      <w:r w:rsidRPr="00DA0452">
        <w:rPr>
          <w:rFonts w:ascii="Arial" w:hAnsi="Arial" w:cs="Arial"/>
          <w:sz w:val="22"/>
        </w:rPr>
        <w:fldChar w:fldCharType="begin">
          <w:fldData xml:space="preserve">PEVuZE5vdGU+PENpdGU+PEF1dGhvcj5MaTwvQXV0aG9yPjxZZWFyPjIwMTc8L1llYXI+PFJlY051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PEVuZE5vdGU+PENpdGU+PEF1dGhvcj5MaTwvQXV0aG9yPjxZZWFyPjIwMTc8L1llYXI+PFJlY051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11</w:t>
      </w:r>
      <w:r w:rsidRPr="00DA0452">
        <w:rPr>
          <w:rFonts w:ascii="Arial" w:hAnsi="Arial" w:cs="Arial"/>
          <w:sz w:val="22"/>
        </w:rPr>
        <w:fldChar w:fldCharType="end"/>
      </w:r>
      <w:r w:rsidRPr="00DA0452">
        <w:rPr>
          <w:rFonts w:ascii="Arial" w:hAnsi="Arial" w:cs="Arial"/>
          <w:sz w:val="22"/>
        </w:rPr>
        <w:t>.</w:t>
      </w:r>
    </w:p>
    <w:p w14:paraId="622DD93F" w14:textId="252FE0D0" w:rsidR="00126C41" w:rsidRPr="00DA0452" w:rsidRDefault="00126C41" w:rsidP="007E42C5">
      <w:pPr>
        <w:pStyle w:val="MDPI31text"/>
        <w:spacing w:line="360" w:lineRule="auto"/>
        <w:rPr>
          <w:rFonts w:ascii="Arial" w:hAnsi="Arial" w:cs="Arial"/>
          <w:color w:val="212121"/>
          <w:sz w:val="22"/>
          <w:shd w:val="clear" w:color="auto" w:fill="FFFFFF"/>
        </w:rPr>
      </w:pPr>
      <w:r w:rsidRPr="00DA0452">
        <w:rPr>
          <w:rFonts w:ascii="Arial" w:hAnsi="Arial" w:cs="Arial"/>
          <w:sz w:val="22"/>
        </w:rPr>
        <w:t>The activation of the innate immune system results in enhanced responsiveness to subsequent triggers, which is termed TI</w:t>
      </w:r>
      <w:r w:rsidRPr="00DA0452">
        <w:rPr>
          <w:rFonts w:ascii="Arial" w:hAnsi="Arial" w:cs="Arial"/>
          <w:sz w:val="22"/>
        </w:rPr>
        <w:fldChar w:fldCharType="begin">
          <w:fldData xml:space="preserve">PEVuZE5vdGU+PENpdGU+PEF1dGhvcj5OZXRlYTwvQXV0aG9yPjxZZWFyPjIwMjA8L1llYXI+PFJl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=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PEVuZE5vdGU+PENpdGU+PEF1dGhvcj5OZXRlYTwvQXV0aG9yPjxZZWFyPjIwMjA8L1llYXI+PFJl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=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52,53</w:t>
      </w:r>
      <w:r w:rsidRPr="00DA0452">
        <w:rPr>
          <w:rFonts w:ascii="Arial" w:hAnsi="Arial" w:cs="Arial"/>
          <w:sz w:val="22"/>
        </w:rPr>
        <w:fldChar w:fldCharType="end"/>
      </w:r>
      <w:r w:rsidRPr="00DA0452">
        <w:rPr>
          <w:rFonts w:ascii="Arial" w:hAnsi="Arial" w:cs="Arial"/>
          <w:sz w:val="22"/>
        </w:rPr>
        <w:t xml:space="preserve">. We recently reported that </w:t>
      </w:r>
      <w:r w:rsidRPr="00DA0452">
        <w:rPr>
          <w:rFonts w:ascii="Arial" w:hAnsi="Arial" w:cs="Arial"/>
          <w:color w:val="212121"/>
          <w:sz w:val="22"/>
          <w:shd w:val="clear" w:color="auto" w:fill="FFFFFF"/>
        </w:rPr>
        <w:t>LPC upregulates TIPs in HAECs</w:t>
      </w:r>
      <w:r w:rsidRPr="00DA0452">
        <w:rPr>
          <w:rFonts w:ascii="Arial" w:hAnsi="Arial" w:cs="Arial"/>
          <w:color w:val="212121"/>
          <w:sz w:val="22"/>
          <w:shd w:val="clear" w:color="auto" w:fill="FFFFFF"/>
        </w:rPr>
        <w:fldChar w:fldCharType="begin">
          <w:fldData xml:space="preserve">PEVuZE5vdGU+PENpdGU+PEF1dGhvcj5MdTwvQXV0aG9yPjxZZWFyPjIwMTk8L1llYXI+PFJlY051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</w:fldData>
        </w:fldChar>
      </w:r>
      <w:r w:rsidR="00E97555" w:rsidRPr="00DA0452">
        <w:rPr>
          <w:rFonts w:ascii="Arial" w:hAnsi="Arial" w:cs="Arial"/>
          <w:color w:val="212121"/>
          <w:sz w:val="22"/>
          <w:shd w:val="clear" w:color="auto" w:fill="FFFFFF"/>
        </w:rPr>
        <w:instrText xml:space="preserve"> ADDIN EN.CITE </w:instrText>
      </w:r>
      <w:r w:rsidR="00E97555" w:rsidRPr="00DA0452">
        <w:rPr>
          <w:rFonts w:ascii="Arial" w:hAnsi="Arial" w:cs="Arial"/>
          <w:color w:val="212121"/>
          <w:sz w:val="22"/>
          <w:shd w:val="clear" w:color="auto" w:fill="FFFFFF"/>
        </w:rPr>
        <w:fldChar w:fldCharType="begin">
          <w:fldData xml:space="preserve">PEVuZE5vdGU+PENpdGU+PEF1dGhvcj5MdTwvQXV0aG9yPjxZZWFyPjIwMTk8L1llYXI+PFJlY051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</w:fldData>
        </w:fldChar>
      </w:r>
      <w:r w:rsidR="00E97555" w:rsidRPr="00DA0452">
        <w:rPr>
          <w:rFonts w:ascii="Arial" w:hAnsi="Arial" w:cs="Arial"/>
          <w:color w:val="212121"/>
          <w:sz w:val="22"/>
          <w:shd w:val="clear" w:color="auto" w:fill="FFFFFF"/>
        </w:rPr>
        <w:instrText xml:space="preserve"> ADDIN EN.CITE.DATA </w:instrText>
      </w:r>
      <w:r w:rsidR="00E97555" w:rsidRPr="00DA0452">
        <w:rPr>
          <w:rFonts w:ascii="Arial" w:hAnsi="Arial" w:cs="Arial"/>
          <w:color w:val="212121"/>
          <w:sz w:val="22"/>
          <w:shd w:val="clear" w:color="auto" w:fill="FFFFFF"/>
        </w:rPr>
      </w:r>
      <w:r w:rsidR="00E97555" w:rsidRPr="00DA0452">
        <w:rPr>
          <w:rFonts w:ascii="Arial" w:hAnsi="Arial" w:cs="Arial"/>
          <w:color w:val="212121"/>
          <w:sz w:val="22"/>
          <w:shd w:val="clear" w:color="auto" w:fill="FFFFFF"/>
        </w:rPr>
        <w:fldChar w:fldCharType="end"/>
      </w:r>
      <w:r w:rsidRPr="00DA0452">
        <w:rPr>
          <w:rFonts w:ascii="Arial" w:hAnsi="Arial" w:cs="Arial"/>
          <w:color w:val="212121"/>
          <w:sz w:val="22"/>
          <w:shd w:val="clear" w:color="auto" w:fill="FFFFFF"/>
        </w:rPr>
      </w:r>
      <w:r w:rsidRPr="00DA0452">
        <w:rPr>
          <w:rFonts w:ascii="Arial" w:hAnsi="Arial" w:cs="Arial"/>
          <w:color w:val="212121"/>
          <w:sz w:val="22"/>
          <w:shd w:val="clear" w:color="auto" w:fill="FFFFFF"/>
        </w:rPr>
        <w:fldChar w:fldCharType="separate"/>
      </w:r>
      <w:r w:rsidR="00E97555" w:rsidRPr="00DA0452">
        <w:rPr>
          <w:rFonts w:ascii="Arial" w:hAnsi="Arial" w:cs="Arial"/>
          <w:noProof/>
          <w:color w:val="212121"/>
          <w:sz w:val="22"/>
          <w:shd w:val="clear" w:color="auto" w:fill="FFFFFF"/>
          <w:vertAlign w:val="superscript"/>
        </w:rPr>
        <w:t>54</w:t>
      </w:r>
      <w:r w:rsidRPr="00DA0452">
        <w:rPr>
          <w:rFonts w:ascii="Arial" w:hAnsi="Arial" w:cs="Arial"/>
          <w:color w:val="212121"/>
          <w:sz w:val="22"/>
          <w:shd w:val="clear" w:color="auto" w:fill="FFFFFF"/>
        </w:rPr>
        <w:fldChar w:fldCharType="end"/>
      </w:r>
      <w:r w:rsidRPr="00DA0452">
        <w:rPr>
          <w:rFonts w:ascii="Arial" w:hAnsi="Arial" w:cs="Arial"/>
          <w:color w:val="212121"/>
          <w:sz w:val="22"/>
          <w:shd w:val="clear" w:color="auto" w:fill="FFFFFF"/>
        </w:rPr>
        <w:t>. An important question remains whether liver IRI is enhanced by IPC and IPO through upregulating TIPs.</w:t>
      </w:r>
      <w:r w:rsidR="00CA34F7" w:rsidRPr="00DA0452">
        <w:rPr>
          <w:rFonts w:ascii="Arial" w:hAnsi="Arial" w:cs="Arial"/>
          <w:color w:val="212121"/>
          <w:sz w:val="22"/>
          <w:shd w:val="clear" w:color="auto" w:fill="FFFFFF"/>
        </w:rPr>
        <w:t xml:space="preserve"> </w:t>
      </w:r>
      <w:r w:rsidRPr="00DA0452">
        <w:rPr>
          <w:rFonts w:ascii="Arial" w:hAnsi="Arial" w:cs="Arial"/>
          <w:color w:val="212121"/>
          <w:sz w:val="22"/>
          <w:shd w:val="clear" w:color="auto" w:fill="FFFFFF"/>
        </w:rPr>
        <w:t xml:space="preserve">Our finding showed that </w:t>
      </w:r>
      <w:r w:rsidRPr="00DA0452">
        <w:rPr>
          <w:rFonts w:ascii="Arial" w:hAnsi="Arial" w:cs="Arial"/>
          <w:sz w:val="22"/>
        </w:rPr>
        <w:t>TI regulators are upregulated in IPC and IPO</w:t>
      </w:r>
      <w:r w:rsidRPr="00DA0452">
        <w:rPr>
          <w:rFonts w:ascii="Arial" w:hAnsi="Arial" w:cs="Arial"/>
          <w:color w:val="212121"/>
          <w:sz w:val="22"/>
          <w:shd w:val="clear" w:color="auto" w:fill="FFFFFF"/>
        </w:rPr>
        <w:t>. The results provide novel insight on molecular mechanisms underlying reperfusion, IPC, IPO, and IPC+IPO enhancement of ischemia-induced liver injury and new TI-based therapeutics</w:t>
      </w:r>
      <w:r w:rsidRPr="00DA0452">
        <w:rPr>
          <w:rFonts w:ascii="Arial" w:hAnsi="Arial" w:cs="Arial"/>
          <w:color w:val="212121"/>
          <w:sz w:val="22"/>
          <w:shd w:val="clear" w:color="auto" w:fill="FFFFFF"/>
        </w:rPr>
        <w:fldChar w:fldCharType="begin">
          <w:fldData xml:space="preserve">PEVuZE5vdGU+PENpdGU+PEF1dGhvcj5Eb21pbmd1ZXotQW5kcmVzPC9BdXRob3I+PFllYXI+MjAx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</w:fldData>
        </w:fldChar>
      </w:r>
      <w:r w:rsidR="00E97555" w:rsidRPr="00DA0452">
        <w:rPr>
          <w:rFonts w:ascii="Arial" w:hAnsi="Arial" w:cs="Arial"/>
          <w:color w:val="212121"/>
          <w:sz w:val="22"/>
          <w:shd w:val="clear" w:color="auto" w:fill="FFFFFF"/>
        </w:rPr>
        <w:instrText xml:space="preserve"> ADDIN EN.CITE </w:instrText>
      </w:r>
      <w:r w:rsidR="00E97555" w:rsidRPr="00DA0452">
        <w:rPr>
          <w:rFonts w:ascii="Arial" w:hAnsi="Arial" w:cs="Arial"/>
          <w:color w:val="212121"/>
          <w:sz w:val="22"/>
          <w:shd w:val="clear" w:color="auto" w:fill="FFFFFF"/>
        </w:rPr>
        <w:fldChar w:fldCharType="begin">
          <w:fldData xml:space="preserve">PEVuZE5vdGU+PENpdGU+PEF1dGhvcj5Eb21pbmd1ZXotQW5kcmVzPC9BdXRob3I+PFllYXI+MjAx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</w:fldData>
        </w:fldChar>
      </w:r>
      <w:r w:rsidR="00E97555" w:rsidRPr="00DA0452">
        <w:rPr>
          <w:rFonts w:ascii="Arial" w:hAnsi="Arial" w:cs="Arial"/>
          <w:color w:val="212121"/>
          <w:sz w:val="22"/>
          <w:shd w:val="clear" w:color="auto" w:fill="FFFFFF"/>
        </w:rPr>
        <w:instrText xml:space="preserve"> ADDIN EN.CITE.DATA </w:instrText>
      </w:r>
      <w:r w:rsidR="00E97555" w:rsidRPr="00DA0452">
        <w:rPr>
          <w:rFonts w:ascii="Arial" w:hAnsi="Arial" w:cs="Arial"/>
          <w:color w:val="212121"/>
          <w:sz w:val="22"/>
          <w:shd w:val="clear" w:color="auto" w:fill="FFFFFF"/>
        </w:rPr>
      </w:r>
      <w:r w:rsidR="00E97555" w:rsidRPr="00DA0452">
        <w:rPr>
          <w:rFonts w:ascii="Arial" w:hAnsi="Arial" w:cs="Arial"/>
          <w:color w:val="212121"/>
          <w:sz w:val="22"/>
          <w:shd w:val="clear" w:color="auto" w:fill="FFFFFF"/>
        </w:rPr>
        <w:fldChar w:fldCharType="end"/>
      </w:r>
      <w:r w:rsidRPr="00DA0452">
        <w:rPr>
          <w:rFonts w:ascii="Arial" w:hAnsi="Arial" w:cs="Arial"/>
          <w:color w:val="212121"/>
          <w:sz w:val="22"/>
          <w:shd w:val="clear" w:color="auto" w:fill="FFFFFF"/>
        </w:rPr>
      </w:r>
      <w:r w:rsidRPr="00DA0452">
        <w:rPr>
          <w:rFonts w:ascii="Arial" w:hAnsi="Arial" w:cs="Arial"/>
          <w:color w:val="212121"/>
          <w:sz w:val="22"/>
          <w:shd w:val="clear" w:color="auto" w:fill="FFFFFF"/>
        </w:rPr>
        <w:fldChar w:fldCharType="separate"/>
      </w:r>
      <w:r w:rsidR="00E97555" w:rsidRPr="00DA0452">
        <w:rPr>
          <w:rFonts w:ascii="Arial" w:hAnsi="Arial" w:cs="Arial"/>
          <w:noProof/>
          <w:color w:val="212121"/>
          <w:sz w:val="22"/>
          <w:shd w:val="clear" w:color="auto" w:fill="FFFFFF"/>
          <w:vertAlign w:val="superscript"/>
        </w:rPr>
        <w:t>78,79</w:t>
      </w:r>
      <w:r w:rsidRPr="00DA0452">
        <w:rPr>
          <w:rFonts w:ascii="Arial" w:hAnsi="Arial" w:cs="Arial"/>
          <w:color w:val="212121"/>
          <w:sz w:val="22"/>
          <w:shd w:val="clear" w:color="auto" w:fill="FFFFFF"/>
        </w:rPr>
        <w:fldChar w:fldCharType="end"/>
      </w:r>
      <w:r w:rsidRPr="00DA0452">
        <w:rPr>
          <w:rFonts w:ascii="Arial" w:hAnsi="Arial" w:cs="Arial"/>
          <w:color w:val="212121"/>
          <w:sz w:val="22"/>
          <w:shd w:val="clear" w:color="auto" w:fill="FFFFFF"/>
        </w:rPr>
        <w:t xml:space="preserve"> for liver IRI as well as other tissue IRIs including myocardial infarction/reperfusion-induced, ischemic stroke/reperfusion-, hind-limb ischemia-induced injuries</w:t>
      </w:r>
      <w:r w:rsidRPr="00DA0452">
        <w:rPr>
          <w:rFonts w:ascii="Arial" w:hAnsi="Arial" w:cs="Arial"/>
          <w:color w:val="212121"/>
          <w:sz w:val="22"/>
          <w:shd w:val="clear" w:color="auto" w:fill="FFFFFF"/>
        </w:rPr>
        <w:fldChar w:fldCharType="begin">
          <w:fldData xml:space="preserve">PEVuZE5vdGU+PENpdGU+PEF1dGhvcj5MaTwvQXV0aG9yPjxZZWFyPjIwMTY8L1llYXI+PFJlY051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</w:fldData>
        </w:fldChar>
      </w:r>
      <w:r w:rsidR="00E97555" w:rsidRPr="00DA0452">
        <w:rPr>
          <w:rFonts w:ascii="Arial" w:hAnsi="Arial" w:cs="Arial"/>
          <w:color w:val="212121"/>
          <w:sz w:val="22"/>
          <w:shd w:val="clear" w:color="auto" w:fill="FFFFFF"/>
        </w:rPr>
        <w:instrText xml:space="preserve"> ADDIN EN.CITE </w:instrText>
      </w:r>
      <w:r w:rsidR="00E97555" w:rsidRPr="00DA0452">
        <w:rPr>
          <w:rFonts w:ascii="Arial" w:hAnsi="Arial" w:cs="Arial"/>
          <w:color w:val="212121"/>
          <w:sz w:val="22"/>
          <w:shd w:val="clear" w:color="auto" w:fill="FFFFFF"/>
        </w:rPr>
        <w:fldChar w:fldCharType="begin">
          <w:fldData xml:space="preserve">PEVuZE5vdGU+PENpdGU+PEF1dGhvcj5MaTwvQXV0aG9yPjxZZWFyPjIwMTY8L1llYXI+PFJlY051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</w:fldData>
        </w:fldChar>
      </w:r>
      <w:r w:rsidR="00E97555" w:rsidRPr="00DA0452">
        <w:rPr>
          <w:rFonts w:ascii="Arial" w:hAnsi="Arial" w:cs="Arial"/>
          <w:color w:val="212121"/>
          <w:sz w:val="22"/>
          <w:shd w:val="clear" w:color="auto" w:fill="FFFFFF"/>
        </w:rPr>
        <w:instrText xml:space="preserve"> ADDIN EN.CITE.DATA </w:instrText>
      </w:r>
      <w:r w:rsidR="00E97555" w:rsidRPr="00DA0452">
        <w:rPr>
          <w:rFonts w:ascii="Arial" w:hAnsi="Arial" w:cs="Arial"/>
          <w:color w:val="212121"/>
          <w:sz w:val="22"/>
          <w:shd w:val="clear" w:color="auto" w:fill="FFFFFF"/>
        </w:rPr>
      </w:r>
      <w:r w:rsidR="00E97555" w:rsidRPr="00DA0452">
        <w:rPr>
          <w:rFonts w:ascii="Arial" w:hAnsi="Arial" w:cs="Arial"/>
          <w:color w:val="212121"/>
          <w:sz w:val="22"/>
          <w:shd w:val="clear" w:color="auto" w:fill="FFFFFF"/>
        </w:rPr>
        <w:fldChar w:fldCharType="end"/>
      </w:r>
      <w:r w:rsidRPr="00DA0452">
        <w:rPr>
          <w:rFonts w:ascii="Arial" w:hAnsi="Arial" w:cs="Arial"/>
          <w:color w:val="212121"/>
          <w:sz w:val="22"/>
          <w:shd w:val="clear" w:color="auto" w:fill="FFFFFF"/>
        </w:rPr>
      </w:r>
      <w:r w:rsidRPr="00DA0452">
        <w:rPr>
          <w:rFonts w:ascii="Arial" w:hAnsi="Arial" w:cs="Arial"/>
          <w:color w:val="212121"/>
          <w:sz w:val="22"/>
          <w:shd w:val="clear" w:color="auto" w:fill="FFFFFF"/>
        </w:rPr>
        <w:fldChar w:fldCharType="separate"/>
      </w:r>
      <w:r w:rsidR="00E97555" w:rsidRPr="00DA0452">
        <w:rPr>
          <w:rFonts w:ascii="Arial" w:hAnsi="Arial" w:cs="Arial"/>
          <w:noProof/>
          <w:color w:val="212121"/>
          <w:sz w:val="22"/>
          <w:shd w:val="clear" w:color="auto" w:fill="FFFFFF"/>
          <w:vertAlign w:val="superscript"/>
        </w:rPr>
        <w:t>12,15</w:t>
      </w:r>
      <w:r w:rsidRPr="00DA0452">
        <w:rPr>
          <w:rFonts w:ascii="Arial" w:hAnsi="Arial" w:cs="Arial"/>
          <w:color w:val="212121"/>
          <w:sz w:val="22"/>
          <w:shd w:val="clear" w:color="auto" w:fill="FFFFFF"/>
        </w:rPr>
        <w:fldChar w:fldCharType="end"/>
      </w:r>
      <w:r w:rsidRPr="00DA0452">
        <w:rPr>
          <w:rFonts w:ascii="Arial" w:hAnsi="Arial" w:cs="Arial"/>
          <w:color w:val="212121"/>
          <w:sz w:val="22"/>
          <w:shd w:val="clear" w:color="auto" w:fill="FFFFFF"/>
        </w:rPr>
        <w:t xml:space="preserve">. </w:t>
      </w:r>
    </w:p>
    <w:p w14:paraId="13F42E6A" w14:textId="17C3DB90" w:rsidR="00126C41" w:rsidRPr="00DA0452" w:rsidRDefault="00126C41" w:rsidP="007E42C5">
      <w:pPr>
        <w:pStyle w:val="MDPI31text"/>
        <w:spacing w:line="360" w:lineRule="auto"/>
        <w:rPr>
          <w:rFonts w:ascii="Arial" w:hAnsi="Arial" w:cs="Arial"/>
          <w:color w:val="212121"/>
          <w:sz w:val="22"/>
          <w:shd w:val="clear" w:color="auto" w:fill="FFFFFF"/>
        </w:rPr>
      </w:pPr>
      <w:r w:rsidRPr="00DA0452">
        <w:rPr>
          <w:rFonts w:ascii="Arial" w:hAnsi="Arial" w:cs="Arial"/>
          <w:sz w:val="22"/>
        </w:rPr>
        <w:t>Mitigation of ischemic liver injury through pan-caspase inhibition has been shown in multiple cold and warm ischemic models. A pan-caspase inhibitor (IDN-1965) showed to prevent apoptosis of sinusoidal endothelial cells and improved survival after rat liver transplantation</w:t>
      </w:r>
      <w:r w:rsidRPr="00DA0452">
        <w:rPr>
          <w:rFonts w:ascii="Arial" w:hAnsi="Arial" w:cs="Arial"/>
          <w:sz w:val="22"/>
        </w:rPr>
        <w:fldChar w:fldCharType="begin"/>
      </w:r>
      <w:r w:rsidRPr="00DA0452">
        <w:rPr>
          <w:rFonts w:ascii="Arial" w:hAnsi="Arial" w:cs="Arial"/>
          <w:sz w:val="22"/>
        </w:rPr>
        <w:instrText xml:space="preserve"> ADDIN EN.CITE &lt;EndNote&gt;&lt;Cite&gt;&lt;Author&gt;Natori&lt;/Author&gt;&lt;Year&gt;1999&lt;/Year&gt;&lt;RecNum&gt;19&lt;/RecNum&gt;&lt;DisplayText&gt;&lt;style face="superscript"&gt;6&lt;/style&gt;&lt;/DisplayText&gt;&lt;record&gt;&lt;rec-number&gt;19&lt;/rec-number&gt;&lt;foreign-keys&gt;&lt;key app="EN" db-id="wx9pttaaqr5twtew554ptzzmzx25vz5azfzx" timestamp="1599206050"&gt;19&lt;/key&gt;&lt;/foreign-keys&gt;&lt;ref-type name="Journal Article"&gt;17&lt;/ref-type&gt;&lt;contributors&gt;&lt;authors&gt;&lt;author&gt;Natori, S.&lt;/author&gt;&lt;author&gt;Selzner, M.&lt;/author&gt;&lt;author&gt;Valentino, K. L.&lt;/author&gt;&lt;author&gt;Fritz, L. C.&lt;/author&gt;&lt;author&gt;Srinivasan, A.&lt;/author&gt;&lt;author&gt;Clavien, P. A.&lt;/author&gt;&lt;author&gt;Gores, G. J.&lt;/author&gt;&lt;/authors&gt;&lt;/contributors&gt;&lt;auth-address&gt;Division of Gastroenterology and Hepatology, Mayo Clinic Rochester, MN 55905, USA.&lt;/auth-address&gt;&lt;titles&gt;&lt;title&gt;Apoptosis of sinusoidal endothelial cells occurs during liver preservation injury by a caspase-dependent mechanism&lt;/title&gt;&lt;secondary-title&gt;Transplantation&lt;/secondary-title&gt;&lt;/titles&gt;&lt;periodical&gt;&lt;full-title&gt;Transplantation&lt;/full-title&gt;&lt;/periodical&gt;&lt;pages&gt;89-96&lt;/pages&gt;&lt;volume&gt;68&lt;/volume&gt;&lt;number&gt;1&lt;/number&gt;&lt;edition&gt;1999/07/31&lt;/edition&gt;&lt;keywords&gt;&lt;keyword&gt;Animals&lt;/keyword&gt;&lt;keyword&gt;Apoptosis/drug effects&lt;/keyword&gt;&lt;keyword&gt;Caspase 3&lt;/keyword&gt;&lt;keyword&gt;Caspase Inhibitors&lt;/keyword&gt;&lt;keyword&gt;Caspases/metabolism/*pharmacology&lt;/keyword&gt;&lt;keyword&gt;Cysteine Proteinase Inhibitors/pharmacology&lt;/keyword&gt;&lt;keyword&gt;Endothelium/*cytology&lt;/keyword&gt;&lt;keyword&gt;Enzyme Precursors/metabolism&lt;/keyword&gt;&lt;keyword&gt;Indoles/pharmacology&lt;/keyword&gt;&lt;keyword&gt;*Liver/*cytology/drug effects/injuries&lt;/keyword&gt;&lt;keyword&gt;Liver Transplantation&lt;/keyword&gt;&lt;keyword&gt;Oligopeptides/pharmacology&lt;/keyword&gt;&lt;keyword&gt;Organ Preservation&lt;/keyword&gt;&lt;keyword&gt;Rats&lt;/keyword&gt;&lt;keyword&gt;Reperfusion Injury/enzymology/etiology&lt;/keyword&gt;&lt;/keywords&gt;&lt;dates&gt;&lt;year&gt;1999&lt;/year&gt;&lt;pub-dates&gt;&lt;date&gt;Jul 15&lt;/date&gt;&lt;/pub-dates&gt;&lt;/dates&gt;&lt;isbn&gt;0041-1337 (Print)&amp;#xD;0041-1337 (Linking)&lt;/isbn&gt;&lt;accession-num&gt;10428274&lt;/accession-num&gt;&lt;urls&gt;&lt;related-urls&gt;&lt;url&gt;https://www.ncbi.nlm.nih.gov/pubmed/10428274&lt;/url&gt;&lt;/related-urls&gt;&lt;/urls&gt;&lt;/record&gt;&lt;/Cite&gt;&lt;/EndNote&gt;</w:instrText>
      </w:r>
      <w:r w:rsidRPr="00DA0452">
        <w:rPr>
          <w:rFonts w:ascii="Arial" w:hAnsi="Arial" w:cs="Arial"/>
          <w:sz w:val="22"/>
        </w:rPr>
        <w:fldChar w:fldCharType="separate"/>
      </w:r>
      <w:r w:rsidRPr="00DA0452">
        <w:rPr>
          <w:rFonts w:ascii="Arial" w:hAnsi="Arial" w:cs="Arial"/>
          <w:sz w:val="22"/>
          <w:vertAlign w:val="superscript"/>
        </w:rPr>
        <w:t>6</w:t>
      </w:r>
      <w:r w:rsidRPr="00DA0452">
        <w:rPr>
          <w:rFonts w:ascii="Arial" w:hAnsi="Arial" w:cs="Arial"/>
          <w:sz w:val="22"/>
        </w:rPr>
        <w:fldChar w:fldCharType="end"/>
      </w:r>
      <w:r w:rsidRPr="00DA0452">
        <w:rPr>
          <w:rFonts w:ascii="Arial" w:hAnsi="Arial" w:cs="Arial"/>
          <w:sz w:val="22"/>
        </w:rPr>
        <w:t>. However, the inhibitor was required to be present in the storage solution as well as injected to the donor and recipient. A second-generation inhibitor (IDN-6556) that only needed to be present in storage solution showed the same survival benefit</w:t>
      </w:r>
      <w:r w:rsidRPr="00DA0452">
        <w:rPr>
          <w:rFonts w:ascii="Arial" w:hAnsi="Arial" w:cs="Arial"/>
          <w:sz w:val="22"/>
        </w:rPr>
        <w:fldChar w:fldCharType="begin">
          <w:fldData xml:space="preserve">PEVuZE5vdGU+PENpdGU+PEF1dGhvcj5OYXRvcmk8L0F1dGhvcj48WWVhcj4yMDAzPC9ZZWFyPjxS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PEVuZE5vdGU+PENpdGU+PEF1dGhvcj5OYXRvcmk8L0F1dGhvcj48WWVhcj4yMDAzPC9ZZWFyPjxS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46</w:t>
      </w:r>
      <w:r w:rsidRPr="00DA0452">
        <w:rPr>
          <w:rFonts w:ascii="Arial" w:hAnsi="Arial" w:cs="Arial"/>
          <w:sz w:val="22"/>
        </w:rPr>
        <w:fldChar w:fldCharType="end"/>
      </w:r>
      <w:r w:rsidR="004628A8">
        <w:rPr>
          <w:rFonts w:ascii="Arial" w:hAnsi="Arial" w:cs="Arial"/>
          <w:sz w:val="22"/>
        </w:rPr>
        <w:t>. A</w:t>
      </w:r>
      <w:r w:rsidRPr="00DA0452">
        <w:rPr>
          <w:rFonts w:ascii="Arial" w:hAnsi="Arial" w:cs="Arial"/>
          <w:sz w:val="22"/>
        </w:rPr>
        <w:t>n ex vivo rat liver perfusion model showed that livers pumped</w:t>
      </w:r>
      <w:r w:rsidR="004628A8">
        <w:rPr>
          <w:rFonts w:ascii="Arial" w:hAnsi="Arial" w:cs="Arial"/>
          <w:sz w:val="22"/>
        </w:rPr>
        <w:t xml:space="preserve"> in the presence of IDN-6556</w:t>
      </w:r>
      <w:r w:rsidRPr="00DA0452">
        <w:rPr>
          <w:rFonts w:ascii="Arial" w:hAnsi="Arial" w:cs="Arial"/>
          <w:sz w:val="22"/>
        </w:rPr>
        <w:t xml:space="preserve"> showed a reduction in liver injury</w:t>
      </w:r>
      <w:r w:rsidRPr="00DA0452">
        <w:rPr>
          <w:rFonts w:ascii="Arial" w:hAnsi="Arial" w:cs="Arial"/>
          <w:sz w:val="22"/>
        </w:rPr>
        <w:fldChar w:fldCharType="begin"/>
      </w:r>
      <w:r w:rsidR="00E97555" w:rsidRPr="00DA0452">
        <w:rPr>
          <w:rFonts w:ascii="Arial" w:hAnsi="Arial" w:cs="Arial"/>
          <w:sz w:val="22"/>
        </w:rPr>
        <w:instrText xml:space="preserve"> ADDIN EN.CITE &lt;EndNote&gt;&lt;Cite&gt;&lt;Author&gt;Hoglen&lt;/Author&gt;&lt;Year&gt;2007&lt;/Year&gt;&lt;RecNum&gt;43&lt;/RecNum&gt;&lt;DisplayText&gt;&lt;style face="superscript"&gt;45&lt;/style&gt;&lt;/DisplayText&gt;&lt;record&gt;&lt;rec-number&gt;43&lt;/rec-number&gt;&lt;foreign-keys&gt;&lt;key app="EN" db-id="wx9pttaaqr5twtew554ptzzmzx25vz5azfzx" timestamp="1599206058"&gt;43&lt;/key&gt;&lt;/foreign-keys&gt;&lt;ref-type name="Journal Article"&gt;17&lt;/ref-type&gt;&lt;contributors&gt;&lt;authors&gt;&lt;author&gt;Hoglen, N. C.&lt;/author&gt;&lt;author&gt;Anselmo, D. M.&lt;/author&gt;&lt;author&gt;Katori, M.&lt;/author&gt;&lt;author&gt;Kaldas, M.&lt;/author&gt;&lt;author&gt;Shen, X. D.&lt;/author&gt;&lt;author&gt;Valentino, K. L.&lt;/author&gt;&lt;author&gt;Lassman, C.&lt;/author&gt;&lt;author&gt;Busuttil, R. W.&lt;/author&gt;&lt;author&gt;Kupiec-Weglinski, J. W.&lt;/author&gt;&lt;author&gt;Farmer, D. G.&lt;/author&gt;&lt;/authors&gt;&lt;/contributors&gt;&lt;auth-address&gt;Idun Pharmaceuticals, San Diego, CA, USA.&lt;/auth-address&gt;&lt;titles&gt;&lt;title&gt;A caspase inhibitor, IDN-6556, ameliorates early hepatic injury in an ex vivo rat model of warm and cold ischemia&lt;/title&gt;&lt;secondary-title&gt;Liver Transpl&lt;/secondary-title&gt;&lt;/titles&gt;&lt;periodical&gt;&lt;full-title&gt;Liver Transpl&lt;/full-title&gt;&lt;/periodical&gt;&lt;pages&gt;361-6&lt;/pages&gt;&lt;volume&gt;13&lt;/volume&gt;&lt;number&gt;3&lt;/number&gt;&lt;edition&gt;2007/02/24&lt;/edition&gt;&lt;keywords&gt;&lt;keyword&gt;Animals&lt;/keyword&gt;&lt;keyword&gt;Apoptosis/drug effects&lt;/keyword&gt;&lt;keyword&gt;*Caspase Inhibitors&lt;/keyword&gt;&lt;keyword&gt;Enzyme Inhibitors/*pharmacology&lt;/keyword&gt;&lt;keyword&gt;Male&lt;/keyword&gt;&lt;keyword&gt;Models, Animal&lt;/keyword&gt;&lt;keyword&gt;Organ Preservation/methods&lt;/keyword&gt;&lt;keyword&gt;Organ Preservation Solutions/pharmacology&lt;/keyword&gt;&lt;keyword&gt;Pentanoic Acids/*pharmacology&lt;/keyword&gt;&lt;keyword&gt;Rats&lt;/keyword&gt;&lt;keyword&gt;Rats, Sprague-Dawley&lt;/keyword&gt;&lt;keyword&gt;Reperfusion Injury/pathology/*prevention &amp;amp; control&lt;/keyword&gt;&lt;keyword&gt;*Temperature&lt;/keyword&gt;&lt;keyword&gt;Treatment Outcome&lt;/keyword&gt;&lt;/keywords&gt;&lt;dates&gt;&lt;year&gt;2007&lt;/year&gt;&lt;pub-dates&gt;&lt;date&gt;Mar&lt;/date&gt;&lt;/pub-dates&gt;&lt;/dates&gt;&lt;isbn&gt;1527-6465 (Print)&amp;#xD;1527-6465 (Linking)&lt;/isbn&gt;&lt;accession-num&gt;17318854&lt;/accession-num&gt;&lt;urls&gt;&lt;related-urls&gt;&lt;url&gt;https://www.ncbi.nlm.nih.gov/pubmed/17318854&lt;/url&gt;&lt;/related-urls&gt;&lt;/urls&gt;&lt;electronic-resource-num&gt;10.1002/lt.21016&lt;/electronic-resource-num&gt;&lt;/record&gt;&lt;/Cite&gt;&lt;/EndNote&gt;</w:instrText>
      </w:r>
      <w:r w:rsidRPr="00DA0452">
        <w:rPr>
          <w:rFonts w:ascii="Arial" w:hAnsi="Arial" w:cs="Arial"/>
          <w:sz w:val="22"/>
        </w:rPr>
        <w:fldChar w:fldCharType="separate"/>
      </w:r>
      <w:r w:rsidR="00E97555" w:rsidRPr="00DA0452">
        <w:rPr>
          <w:rFonts w:ascii="Arial" w:hAnsi="Arial" w:cs="Arial"/>
          <w:noProof/>
          <w:sz w:val="22"/>
          <w:vertAlign w:val="superscript"/>
        </w:rPr>
        <w:t>45</w:t>
      </w:r>
      <w:r w:rsidRPr="00DA0452">
        <w:rPr>
          <w:rFonts w:ascii="Arial" w:hAnsi="Arial" w:cs="Arial"/>
          <w:sz w:val="22"/>
        </w:rPr>
        <w:fldChar w:fldCharType="end"/>
      </w:r>
      <w:r w:rsidRPr="00DA0452">
        <w:rPr>
          <w:rFonts w:ascii="Arial" w:hAnsi="Arial" w:cs="Arial"/>
          <w:sz w:val="22"/>
        </w:rPr>
        <w:t xml:space="preserve">. Furthermore, an improved survival in rats undergoing liver transplantation was found when the liver was stored in the presence of the inhibitor. These studies show </w:t>
      </w:r>
      <w:r w:rsidR="003539B3" w:rsidRPr="00DA0452">
        <w:rPr>
          <w:rFonts w:ascii="Arial" w:hAnsi="Arial" w:cs="Arial"/>
          <w:sz w:val="22"/>
        </w:rPr>
        <w:t xml:space="preserve">that the non-selective pan-caspase inhibitors could be used to inhibit apoptosis after </w:t>
      </w:r>
      <w:r w:rsidR="00D17402" w:rsidRPr="00DA0452">
        <w:rPr>
          <w:rFonts w:ascii="Arial" w:hAnsi="Arial" w:cs="Arial"/>
          <w:sz w:val="22"/>
        </w:rPr>
        <w:t>liver transplantation</w:t>
      </w:r>
      <w:r w:rsidRPr="00DA0452">
        <w:rPr>
          <w:rFonts w:ascii="Arial" w:hAnsi="Arial" w:cs="Arial"/>
          <w:sz w:val="22"/>
        </w:rPr>
        <w:t>. Our data, demonstrates t</w:t>
      </w:r>
      <w:r w:rsidR="004628A8">
        <w:rPr>
          <w:rFonts w:ascii="Arial" w:hAnsi="Arial" w:cs="Arial"/>
          <w:sz w:val="22"/>
        </w:rPr>
        <w:t xml:space="preserve">hat the </w:t>
      </w:r>
      <w:proofErr w:type="spellStart"/>
      <w:r w:rsidR="004628A8">
        <w:rPr>
          <w:rFonts w:ascii="Arial" w:hAnsi="Arial" w:cs="Arial"/>
          <w:sz w:val="22"/>
        </w:rPr>
        <w:t>C</w:t>
      </w:r>
      <w:r w:rsidR="00C06D42" w:rsidRPr="00DA0452">
        <w:rPr>
          <w:rFonts w:ascii="Arial" w:hAnsi="Arial" w:cs="Arial"/>
          <w:sz w:val="22"/>
        </w:rPr>
        <w:t>asp</w:t>
      </w:r>
      <w:proofErr w:type="spellEnd"/>
      <w:r w:rsidR="00C06D42" w:rsidRPr="00DA0452">
        <w:rPr>
          <w:rFonts w:ascii="Arial" w:hAnsi="Arial" w:cs="Arial"/>
          <w:sz w:val="22"/>
        </w:rPr>
        <w:t xml:space="preserve"> DKO</w:t>
      </w:r>
      <w:r w:rsidRPr="00DA0452">
        <w:rPr>
          <w:rFonts w:ascii="Arial" w:hAnsi="Arial" w:cs="Arial"/>
          <w:sz w:val="22"/>
        </w:rPr>
        <w:t xml:space="preserve"> mitigates liver IRI and can </w:t>
      </w:r>
      <w:r w:rsidR="00C06D42" w:rsidRPr="00DA0452">
        <w:rPr>
          <w:rFonts w:ascii="Arial" w:hAnsi="Arial" w:cs="Arial"/>
          <w:sz w:val="22"/>
        </w:rPr>
        <w:t xml:space="preserve">be used </w:t>
      </w:r>
      <w:r w:rsidRPr="00DA0452">
        <w:rPr>
          <w:rFonts w:ascii="Arial" w:hAnsi="Arial" w:cs="Arial"/>
          <w:sz w:val="22"/>
        </w:rPr>
        <w:t>as a selective target. Furthermore, a pan-caspase inhibitor such as IDN-6556 can inhibit multiple pathways leading to alternate damage.</w:t>
      </w:r>
    </w:p>
    <w:p w14:paraId="19A55AE6" w14:textId="4FCAE0E7" w:rsidR="00126C41" w:rsidRPr="00DA0452" w:rsidRDefault="00126C41" w:rsidP="007E42C5">
      <w:pPr>
        <w:pStyle w:val="MDPI31text"/>
        <w:spacing w:line="360" w:lineRule="auto"/>
        <w:rPr>
          <w:rFonts w:ascii="Arial" w:hAnsi="Arial" w:cs="Arial"/>
          <w:sz w:val="22"/>
        </w:rPr>
      </w:pPr>
      <w:r w:rsidRPr="00DA0452">
        <w:rPr>
          <w:rFonts w:ascii="Arial" w:hAnsi="Arial" w:cs="Arial"/>
          <w:sz w:val="22"/>
        </w:rPr>
        <w:t>A phase 2 human clinical trial with IDN-6556 (</w:t>
      </w:r>
      <w:proofErr w:type="spellStart"/>
      <w:r w:rsidRPr="00DA0452">
        <w:rPr>
          <w:rFonts w:ascii="Arial" w:hAnsi="Arial" w:cs="Arial"/>
          <w:sz w:val="22"/>
        </w:rPr>
        <w:t>Emricisan</w:t>
      </w:r>
      <w:proofErr w:type="spellEnd"/>
      <w:r w:rsidRPr="00DA0452">
        <w:rPr>
          <w:rFonts w:ascii="Arial" w:hAnsi="Arial" w:cs="Arial"/>
          <w:sz w:val="22"/>
        </w:rPr>
        <w:t>) in liver transplantation patients</w:t>
      </w:r>
      <w:r w:rsidRPr="00DA0452">
        <w:rPr>
          <w:rFonts w:ascii="Arial" w:hAnsi="Arial" w:cs="Arial"/>
          <w:sz w:val="22"/>
        </w:rPr>
        <w:fldChar w:fldCharType="begin">
          <w:fldData xml:space="preserve">PEVuZE5vdGU+PENpdGU+PEF1dGhvcj5CYXNraW4tQmV5PC9BdXRob3I+PFllYXI+MjAwNzwvWWVh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PEVuZE5vdGU+PENpdGU+PEF1dGhvcj5CYXNraW4tQmV5PC9BdXRob3I+PFllYXI+MjAwNzwvWWVh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Pr="00DA0452">
        <w:rPr>
          <w:rFonts w:ascii="Arial" w:hAnsi="Arial" w:cs="Arial"/>
          <w:sz w:val="22"/>
        </w:rPr>
      </w:r>
      <w:r w:rsidRPr="00DA0452">
        <w:rPr>
          <w:rFonts w:ascii="Arial" w:hAnsi="Arial" w:cs="Arial"/>
          <w:sz w:val="22"/>
        </w:rPr>
        <w:fldChar w:fldCharType="separate"/>
      </w:r>
      <w:r w:rsidR="00E97555" w:rsidRPr="00DA0452">
        <w:rPr>
          <w:rFonts w:ascii="Arial" w:hAnsi="Arial" w:cs="Arial"/>
          <w:noProof/>
          <w:sz w:val="22"/>
          <w:vertAlign w:val="superscript"/>
        </w:rPr>
        <w:t>80</w:t>
      </w:r>
      <w:r w:rsidRPr="00DA0452">
        <w:rPr>
          <w:rFonts w:ascii="Arial" w:hAnsi="Arial" w:cs="Arial"/>
          <w:sz w:val="22"/>
        </w:rPr>
        <w:fldChar w:fldCharType="end"/>
      </w:r>
      <w:r w:rsidRPr="00DA0452">
        <w:rPr>
          <w:rFonts w:ascii="Arial" w:hAnsi="Arial" w:cs="Arial"/>
          <w:sz w:val="22"/>
        </w:rPr>
        <w:t xml:space="preserve"> showed that groups having IDN-6556 in the flush and storage solution had the most protective effect against IR</w:t>
      </w:r>
      <w:r w:rsidR="004628A8">
        <w:rPr>
          <w:rFonts w:ascii="Arial" w:hAnsi="Arial" w:cs="Arial"/>
          <w:sz w:val="22"/>
        </w:rPr>
        <w:t>I</w:t>
      </w:r>
      <w:r w:rsidRPr="00DA0452">
        <w:rPr>
          <w:rFonts w:ascii="Arial" w:hAnsi="Arial" w:cs="Arial"/>
          <w:sz w:val="22"/>
        </w:rPr>
        <w:t>. Interestingly, when the inhibitor was given for 24 hours post-transplantation the positive effects were overturned. This may be related to the accumulation of neutrophils in the allograft. As neutrophils turnover is an apoptosis-dependent manner, the presence of the inhibitor may potentiate neutrophils in the allograft and cause them to linger contributing to the postoperative inflammatory state.</w:t>
      </w:r>
    </w:p>
    <w:p w14:paraId="779CDA7B" w14:textId="52205298" w:rsidR="00126C41" w:rsidRPr="00DA0452" w:rsidRDefault="00126C41" w:rsidP="002F19E2">
      <w:pPr>
        <w:pStyle w:val="MDPI31text"/>
        <w:spacing w:line="360" w:lineRule="auto"/>
        <w:rPr>
          <w:rFonts w:ascii="Arial" w:hAnsi="Arial" w:cs="Arial"/>
          <w:sz w:val="22"/>
        </w:rPr>
      </w:pPr>
      <w:r w:rsidRPr="00DA0452">
        <w:rPr>
          <w:rFonts w:ascii="Arial" w:hAnsi="Arial" w:cs="Arial"/>
          <w:sz w:val="22"/>
        </w:rPr>
        <w:t>There are several li</w:t>
      </w:r>
      <w:r w:rsidR="002F19E2" w:rsidRPr="00DA0452">
        <w:rPr>
          <w:rFonts w:ascii="Arial" w:hAnsi="Arial" w:cs="Arial"/>
          <w:sz w:val="22"/>
        </w:rPr>
        <w:t>mitations of this study including:</w:t>
      </w:r>
      <w:r w:rsidRPr="00DA0452">
        <w:rPr>
          <w:rFonts w:ascii="Arial" w:hAnsi="Arial" w:cs="Arial"/>
          <w:sz w:val="22"/>
        </w:rPr>
        <w:t xml:space="preserve"> murine models are not always representative of the physiology present in humans.</w:t>
      </w:r>
      <w:r w:rsidR="002F19E2" w:rsidRPr="00DA0452">
        <w:rPr>
          <w:rFonts w:ascii="Arial" w:hAnsi="Arial" w:cs="Arial"/>
          <w:sz w:val="22"/>
        </w:rPr>
        <w:t xml:space="preserve"> Our</w:t>
      </w:r>
      <w:r w:rsidRPr="00DA0452">
        <w:rPr>
          <w:rFonts w:ascii="Arial" w:hAnsi="Arial" w:cs="Arial"/>
          <w:sz w:val="22"/>
        </w:rPr>
        <w:t xml:space="preserve"> model is of liver ischemia/reperfusion through total liver ischemia, and does not represent the complete cycle ischemia/reperfusion </w:t>
      </w:r>
      <w:proofErr w:type="spellStart"/>
      <w:r w:rsidRPr="00DA0452">
        <w:rPr>
          <w:rFonts w:ascii="Arial" w:hAnsi="Arial" w:cs="Arial"/>
          <w:sz w:val="22"/>
        </w:rPr>
        <w:t>occur</w:t>
      </w:r>
      <w:r w:rsidR="004628A8">
        <w:rPr>
          <w:rFonts w:ascii="Arial" w:hAnsi="Arial" w:cs="Arial"/>
          <w:sz w:val="22"/>
        </w:rPr>
        <w:t>ing</w:t>
      </w:r>
      <w:proofErr w:type="spellEnd"/>
      <w:r w:rsidR="002F19E2" w:rsidRPr="00DA0452">
        <w:rPr>
          <w:rFonts w:ascii="Arial" w:hAnsi="Arial" w:cs="Arial"/>
          <w:sz w:val="22"/>
        </w:rPr>
        <w:t xml:space="preserve"> during liver transplantation. Additionally,</w:t>
      </w:r>
      <w:r w:rsidRPr="00DA0452">
        <w:rPr>
          <w:rFonts w:ascii="Arial" w:hAnsi="Arial" w:cs="Arial"/>
          <w:sz w:val="22"/>
        </w:rPr>
        <w:t xml:space="preserve"> our data represents short-term outcomes related to liver surgery. Future</w:t>
      </w:r>
      <w:r w:rsidR="002F19E2" w:rsidRPr="00DA0452">
        <w:rPr>
          <w:rFonts w:ascii="Arial" w:hAnsi="Arial" w:cs="Arial"/>
          <w:sz w:val="22"/>
        </w:rPr>
        <w:t xml:space="preserve"> work involves using the </w:t>
      </w:r>
      <w:proofErr w:type="spellStart"/>
      <w:r w:rsidR="004628A8">
        <w:rPr>
          <w:rFonts w:ascii="Arial" w:hAnsi="Arial" w:cs="Arial"/>
          <w:sz w:val="22"/>
        </w:rPr>
        <w:lastRenderedPageBreak/>
        <w:t>C</w:t>
      </w:r>
      <w:r w:rsidR="002F19E2" w:rsidRPr="00DA0452">
        <w:rPr>
          <w:rFonts w:ascii="Arial" w:hAnsi="Arial" w:cs="Arial"/>
          <w:sz w:val="22"/>
        </w:rPr>
        <w:t>asp</w:t>
      </w:r>
      <w:proofErr w:type="spellEnd"/>
      <w:r w:rsidRPr="00DA0452">
        <w:rPr>
          <w:rFonts w:ascii="Arial" w:hAnsi="Arial" w:cs="Arial"/>
          <w:sz w:val="22"/>
        </w:rPr>
        <w:t xml:space="preserve"> DKO mouse to study renal IRI, as well the administration of a caspase</w:t>
      </w:r>
      <w:r w:rsidR="004D1BAB" w:rsidRPr="00DA0452">
        <w:rPr>
          <w:rFonts w:ascii="Arial" w:hAnsi="Arial" w:cs="Arial"/>
          <w:sz w:val="22"/>
        </w:rPr>
        <w:t xml:space="preserve"> </w:t>
      </w:r>
      <w:r w:rsidRPr="00DA0452">
        <w:rPr>
          <w:rFonts w:ascii="Arial" w:hAnsi="Arial" w:cs="Arial"/>
          <w:sz w:val="22"/>
        </w:rPr>
        <w:t xml:space="preserve">1 specific inhibitor to </w:t>
      </w:r>
      <w:r w:rsidR="002F19E2" w:rsidRPr="00DA0452">
        <w:rPr>
          <w:rFonts w:ascii="Arial" w:hAnsi="Arial" w:cs="Arial"/>
          <w:sz w:val="22"/>
        </w:rPr>
        <w:t xml:space="preserve">WT </w:t>
      </w:r>
      <w:r w:rsidRPr="00DA0452">
        <w:rPr>
          <w:rFonts w:ascii="Arial" w:hAnsi="Arial" w:cs="Arial"/>
          <w:sz w:val="22"/>
        </w:rPr>
        <w:t>mice prior to IR</w:t>
      </w:r>
      <w:r w:rsidR="004628A8">
        <w:rPr>
          <w:rFonts w:ascii="Arial" w:hAnsi="Arial" w:cs="Arial"/>
          <w:sz w:val="22"/>
        </w:rPr>
        <w:t>I</w:t>
      </w:r>
      <w:r w:rsidRPr="00DA0452">
        <w:rPr>
          <w:rFonts w:ascii="Arial" w:hAnsi="Arial" w:cs="Arial"/>
          <w:sz w:val="22"/>
        </w:rPr>
        <w:t>.</w:t>
      </w:r>
      <w:r w:rsidR="005026F3" w:rsidRPr="00DA0452">
        <w:rPr>
          <w:rFonts w:ascii="Arial" w:hAnsi="Arial" w:cs="Arial"/>
          <w:sz w:val="22"/>
        </w:rPr>
        <w:t xml:space="preserve"> Furthermore, future work using PCR analysis is needed to confirm the up and down regulated genes from the databas</w:t>
      </w:r>
      <w:r w:rsidR="004628A8">
        <w:rPr>
          <w:rFonts w:ascii="Arial" w:hAnsi="Arial" w:cs="Arial"/>
          <w:sz w:val="22"/>
        </w:rPr>
        <w:t xml:space="preserve">e mining analysis using WT and </w:t>
      </w:r>
      <w:proofErr w:type="spellStart"/>
      <w:r w:rsidR="004628A8">
        <w:rPr>
          <w:rFonts w:ascii="Arial" w:hAnsi="Arial" w:cs="Arial"/>
          <w:sz w:val="22"/>
        </w:rPr>
        <w:t>C</w:t>
      </w:r>
      <w:r w:rsidR="005026F3" w:rsidRPr="00DA0452">
        <w:rPr>
          <w:rFonts w:ascii="Arial" w:hAnsi="Arial" w:cs="Arial"/>
          <w:sz w:val="22"/>
        </w:rPr>
        <w:t>asp</w:t>
      </w:r>
      <w:proofErr w:type="spellEnd"/>
      <w:r w:rsidR="005026F3" w:rsidRPr="00DA0452">
        <w:rPr>
          <w:rFonts w:ascii="Arial" w:hAnsi="Arial" w:cs="Arial"/>
          <w:sz w:val="22"/>
        </w:rPr>
        <w:t xml:space="preserve"> DKO IRI tissue samples.</w:t>
      </w:r>
    </w:p>
    <w:p w14:paraId="1354EB85" w14:textId="37AEF885" w:rsidR="00F52D4C" w:rsidRPr="00DA0452" w:rsidRDefault="00126C41" w:rsidP="002F19E2">
      <w:pPr>
        <w:pStyle w:val="MDPI52figure"/>
        <w:spacing w:before="0" w:line="360" w:lineRule="auto"/>
        <w:ind w:firstLine="720"/>
        <w:jc w:val="both"/>
        <w:rPr>
          <w:rFonts w:ascii="Arial" w:hAnsi="Arial" w:cs="Arial"/>
          <w:sz w:val="22"/>
          <w:szCs w:val="22"/>
        </w:rPr>
      </w:pPr>
      <w:r w:rsidRPr="00DA0452">
        <w:rPr>
          <w:rFonts w:ascii="Arial" w:hAnsi="Arial" w:cs="Arial"/>
          <w:sz w:val="22"/>
          <w:szCs w:val="22"/>
        </w:rPr>
        <w:t xml:space="preserve">In summary, </w:t>
      </w:r>
      <w:r w:rsidR="00D17402" w:rsidRPr="00DA0452">
        <w:rPr>
          <w:rFonts w:ascii="Arial" w:hAnsi="Arial" w:cs="Arial"/>
          <w:sz w:val="22"/>
          <w:szCs w:val="22"/>
        </w:rPr>
        <w:t xml:space="preserve">liver IRI, IPC, IPO and IPC+IPO resulted in increased expression of </w:t>
      </w:r>
      <w:r w:rsidR="005F429B" w:rsidRPr="00DA0452">
        <w:rPr>
          <w:rFonts w:ascii="Arial" w:hAnsi="Arial" w:cs="Arial"/>
          <w:sz w:val="22"/>
          <w:szCs w:val="22"/>
        </w:rPr>
        <w:t xml:space="preserve">canonical and non-canonical </w:t>
      </w:r>
      <w:r w:rsidRPr="00DA0452">
        <w:rPr>
          <w:rFonts w:ascii="Arial" w:hAnsi="Arial" w:cs="Arial"/>
          <w:sz w:val="22"/>
          <w:szCs w:val="22"/>
        </w:rPr>
        <w:t>inflammas</w:t>
      </w:r>
      <w:r w:rsidR="005F429B" w:rsidRPr="00DA0452">
        <w:rPr>
          <w:rFonts w:ascii="Arial" w:hAnsi="Arial" w:cs="Arial"/>
          <w:sz w:val="22"/>
          <w:szCs w:val="22"/>
        </w:rPr>
        <w:t>omes</w:t>
      </w:r>
      <w:r w:rsidRPr="00DA0452">
        <w:rPr>
          <w:rFonts w:ascii="Arial" w:hAnsi="Arial" w:cs="Arial"/>
          <w:sz w:val="22"/>
          <w:szCs w:val="22"/>
        </w:rPr>
        <w:t xml:space="preserve"> </w:t>
      </w:r>
      <w:r w:rsidR="00D22B03" w:rsidRPr="00DA0452">
        <w:rPr>
          <w:rFonts w:ascii="Arial" w:hAnsi="Arial" w:cs="Arial"/>
          <w:sz w:val="22"/>
          <w:szCs w:val="22"/>
        </w:rPr>
        <w:t>as well as</w:t>
      </w:r>
      <w:r w:rsidRPr="00DA0452">
        <w:rPr>
          <w:rFonts w:ascii="Arial" w:hAnsi="Arial" w:cs="Arial"/>
          <w:sz w:val="22"/>
          <w:szCs w:val="22"/>
        </w:rPr>
        <w:t xml:space="preserve"> TIPs enzymes. This is the first </w:t>
      </w:r>
      <w:r w:rsidR="004628A8">
        <w:rPr>
          <w:rFonts w:ascii="Arial" w:hAnsi="Arial" w:cs="Arial"/>
          <w:sz w:val="22"/>
          <w:szCs w:val="22"/>
        </w:rPr>
        <w:t xml:space="preserve">study demonstrate that a </w:t>
      </w:r>
      <w:proofErr w:type="spellStart"/>
      <w:r w:rsidR="004628A8">
        <w:rPr>
          <w:rFonts w:ascii="Arial" w:hAnsi="Arial" w:cs="Arial"/>
          <w:sz w:val="22"/>
          <w:szCs w:val="22"/>
        </w:rPr>
        <w:t>C</w:t>
      </w:r>
      <w:r w:rsidR="002F19E2" w:rsidRPr="00DA0452">
        <w:rPr>
          <w:rFonts w:ascii="Arial" w:hAnsi="Arial" w:cs="Arial"/>
          <w:sz w:val="22"/>
          <w:szCs w:val="22"/>
        </w:rPr>
        <w:t>asp</w:t>
      </w:r>
      <w:proofErr w:type="spellEnd"/>
      <w:r w:rsidR="002F19E2" w:rsidRPr="00DA0452">
        <w:rPr>
          <w:rFonts w:ascii="Arial" w:hAnsi="Arial" w:cs="Arial"/>
          <w:sz w:val="22"/>
          <w:szCs w:val="22"/>
        </w:rPr>
        <w:t xml:space="preserve"> </w:t>
      </w:r>
      <w:r w:rsidRPr="00DA0452">
        <w:rPr>
          <w:rFonts w:ascii="Arial" w:hAnsi="Arial" w:cs="Arial"/>
          <w:sz w:val="22"/>
          <w:szCs w:val="22"/>
        </w:rPr>
        <w:t>DKO mice retains normal liver architecture, decreased cell death after IR</w:t>
      </w:r>
      <w:r w:rsidR="004628A8">
        <w:rPr>
          <w:rFonts w:ascii="Arial" w:hAnsi="Arial" w:cs="Arial"/>
          <w:sz w:val="22"/>
          <w:szCs w:val="22"/>
        </w:rPr>
        <w:t>I</w:t>
      </w:r>
      <w:r w:rsidRPr="00DA0452">
        <w:rPr>
          <w:rFonts w:ascii="Arial" w:hAnsi="Arial" w:cs="Arial"/>
          <w:sz w:val="22"/>
          <w:szCs w:val="22"/>
        </w:rPr>
        <w:t>, and attenuate liver IRI. Thus, we argue that caspase</w:t>
      </w:r>
      <w:r w:rsidR="004D1BAB" w:rsidRPr="00DA0452">
        <w:rPr>
          <w:rFonts w:ascii="Arial" w:hAnsi="Arial" w:cs="Arial"/>
          <w:sz w:val="22"/>
          <w:szCs w:val="22"/>
        </w:rPr>
        <w:t xml:space="preserve"> </w:t>
      </w:r>
      <w:r w:rsidRPr="00DA0452">
        <w:rPr>
          <w:rFonts w:ascii="Arial" w:hAnsi="Arial" w:cs="Arial"/>
          <w:sz w:val="22"/>
          <w:szCs w:val="22"/>
        </w:rPr>
        <w:t>1/caspase</w:t>
      </w:r>
      <w:r w:rsidR="004D1BAB" w:rsidRPr="00DA0452">
        <w:rPr>
          <w:rFonts w:ascii="Arial" w:hAnsi="Arial" w:cs="Arial"/>
          <w:sz w:val="22"/>
          <w:szCs w:val="22"/>
        </w:rPr>
        <w:t xml:space="preserve"> </w:t>
      </w:r>
      <w:r w:rsidR="002F19E2" w:rsidRPr="00DA0452">
        <w:rPr>
          <w:rFonts w:ascii="Arial" w:hAnsi="Arial" w:cs="Arial"/>
          <w:sz w:val="22"/>
          <w:szCs w:val="22"/>
        </w:rPr>
        <w:t>11 and TIPs ar</w:t>
      </w:r>
      <w:r w:rsidR="00C06D42" w:rsidRPr="00DA0452">
        <w:rPr>
          <w:rFonts w:ascii="Arial" w:hAnsi="Arial" w:cs="Arial"/>
          <w:sz w:val="22"/>
          <w:szCs w:val="22"/>
        </w:rPr>
        <w:t xml:space="preserve">e </w:t>
      </w:r>
      <w:r w:rsidRPr="00DA0452">
        <w:rPr>
          <w:rFonts w:ascii="Arial" w:hAnsi="Arial" w:cs="Arial"/>
          <w:sz w:val="22"/>
          <w:szCs w:val="22"/>
        </w:rPr>
        <w:t>novel therapeutic targets</w:t>
      </w:r>
      <w:r w:rsidR="002F19E2" w:rsidRPr="00DA0452">
        <w:rPr>
          <w:rFonts w:ascii="Arial" w:hAnsi="Arial" w:cs="Arial"/>
          <w:sz w:val="22"/>
          <w:szCs w:val="22"/>
        </w:rPr>
        <w:t xml:space="preserve"> </w:t>
      </w:r>
      <w:r w:rsidR="004628A8">
        <w:rPr>
          <w:rFonts w:ascii="Arial" w:hAnsi="Arial" w:cs="Arial"/>
          <w:sz w:val="22"/>
          <w:szCs w:val="22"/>
        </w:rPr>
        <w:t>for the reduction of IRI.</w:t>
      </w:r>
    </w:p>
    <w:p w14:paraId="00C9913A" w14:textId="2512C4DF" w:rsidR="00126C41" w:rsidRPr="00DA0452" w:rsidRDefault="00F52D4C" w:rsidP="00F52D4C">
      <w:pPr>
        <w:pStyle w:val="MDPI52figure"/>
        <w:spacing w:line="360" w:lineRule="auto"/>
        <w:jc w:val="both"/>
        <w:rPr>
          <w:rFonts w:ascii="Arial" w:hAnsi="Arial" w:cs="Arial"/>
          <w:sz w:val="22"/>
          <w:szCs w:val="22"/>
        </w:rPr>
      </w:pPr>
      <w:r w:rsidRPr="00DA0452">
        <w:rPr>
          <w:rFonts w:ascii="Arial" w:hAnsi="Arial" w:cs="Arial"/>
          <w:noProof/>
          <w:sz w:val="22"/>
          <w:szCs w:val="22"/>
          <w:lang w:eastAsia="en-US" w:bidi="ar-SA"/>
        </w:rPr>
        <w:lastRenderedPageBreak/>
        <w:drawing>
          <wp:inline distT="0" distB="0" distL="0" distR="0" wp14:anchorId="32AA4BF2" wp14:editId="4BC42DFF">
            <wp:extent cx="5696734" cy="917685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2998" cy="9186943"/>
                    </a:xfrm>
                    <a:prstGeom prst="rect">
                      <a:avLst/>
                    </a:prstGeom>
                    <a:noFill/>
                  </pic:spPr>
                </pic:pic>
              </a:graphicData>
            </a:graphic>
          </wp:inline>
        </w:drawing>
      </w:r>
      <w:r w:rsidRPr="00DA0452">
        <w:rPr>
          <w:rFonts w:ascii="Arial" w:hAnsi="Arial" w:cs="Arial"/>
          <w:sz w:val="22"/>
          <w:szCs w:val="22"/>
        </w:rPr>
        <w:lastRenderedPageBreak/>
        <w:t xml:space="preserve"> </w:t>
      </w:r>
      <w:r w:rsidRPr="00DA0452">
        <w:rPr>
          <w:rFonts w:ascii="Arial" w:hAnsi="Arial" w:cs="Arial"/>
          <w:b/>
          <w:bCs/>
          <w:sz w:val="22"/>
          <w:szCs w:val="22"/>
        </w:rPr>
        <w:t>Fig</w:t>
      </w:r>
      <w:r w:rsidR="002D2C59">
        <w:rPr>
          <w:rFonts w:ascii="Arial" w:hAnsi="Arial" w:cs="Arial"/>
          <w:b/>
          <w:bCs/>
          <w:sz w:val="22"/>
          <w:szCs w:val="22"/>
        </w:rPr>
        <w:t>ure 9. A novel working model. (A)</w:t>
      </w:r>
      <w:r w:rsidRPr="00DA0452">
        <w:rPr>
          <w:rFonts w:ascii="Arial" w:hAnsi="Arial" w:cs="Arial"/>
          <w:b/>
          <w:bCs/>
          <w:sz w:val="22"/>
          <w:szCs w:val="22"/>
        </w:rPr>
        <w:t xml:space="preserve"> </w:t>
      </w:r>
      <w:r w:rsidRPr="00DA0452">
        <w:rPr>
          <w:rFonts w:ascii="Arial" w:hAnsi="Arial" w:cs="Arial"/>
          <w:bCs/>
          <w:sz w:val="22"/>
          <w:szCs w:val="22"/>
        </w:rPr>
        <w:t>Liver ischemia and reperfusion injuries are majorly caused by the formation of ROS that are released from Kupffer cells,</w:t>
      </w:r>
      <w:r w:rsidR="00DA0452" w:rsidRPr="00DA0452">
        <w:rPr>
          <w:rFonts w:ascii="Arial" w:hAnsi="Arial" w:cs="Arial"/>
          <w:bCs/>
          <w:sz w:val="22"/>
          <w:szCs w:val="22"/>
        </w:rPr>
        <w:t xml:space="preserve"> </w:t>
      </w:r>
      <w:r w:rsidRPr="00DA0452">
        <w:rPr>
          <w:rFonts w:ascii="Arial" w:hAnsi="Arial" w:cs="Arial"/>
          <w:bCs/>
          <w:sz w:val="22"/>
          <w:szCs w:val="22"/>
        </w:rPr>
        <w:t>the swelling of liver sinusoidal endothelial cells in the early stage of reperfusion, and the inflammation of neutrophil infi</w:t>
      </w:r>
      <w:r w:rsidR="00DA0452" w:rsidRPr="00DA0452">
        <w:rPr>
          <w:rFonts w:ascii="Arial" w:hAnsi="Arial" w:cs="Arial"/>
          <w:bCs/>
          <w:sz w:val="22"/>
          <w:szCs w:val="22"/>
        </w:rPr>
        <w:t>ltration in the late stage leading to</w:t>
      </w:r>
      <w:r w:rsidRPr="00DA0452">
        <w:rPr>
          <w:rFonts w:ascii="Arial" w:hAnsi="Arial" w:cs="Arial"/>
          <w:bCs/>
          <w:sz w:val="22"/>
          <w:szCs w:val="22"/>
        </w:rPr>
        <w:t xml:space="preserve"> hepatocyte dysfunction. This figure showed an experimental design from GSE 24430 and through the database mining, we found the liver hypoxia or IRI act as inducers that can be sensed by inflammasome pathways. </w:t>
      </w:r>
      <w:r w:rsidR="002D2C59">
        <w:rPr>
          <w:rFonts w:ascii="Arial" w:hAnsi="Arial" w:cs="Arial"/>
          <w:bCs/>
          <w:sz w:val="22"/>
          <w:szCs w:val="22"/>
        </w:rPr>
        <w:t>(</w:t>
      </w:r>
      <w:r w:rsidRPr="00DA0452">
        <w:rPr>
          <w:rFonts w:ascii="Arial" w:hAnsi="Arial" w:cs="Arial"/>
          <w:b/>
          <w:bCs/>
          <w:sz w:val="22"/>
          <w:szCs w:val="22"/>
        </w:rPr>
        <w:t>B</w:t>
      </w:r>
      <w:r w:rsidR="002D2C59">
        <w:rPr>
          <w:rFonts w:ascii="Arial" w:hAnsi="Arial" w:cs="Arial"/>
          <w:b/>
          <w:bCs/>
          <w:sz w:val="22"/>
          <w:szCs w:val="22"/>
        </w:rPr>
        <w:t>)</w:t>
      </w:r>
      <w:r w:rsidRPr="00DA0452">
        <w:rPr>
          <w:rFonts w:ascii="Arial" w:hAnsi="Arial" w:cs="Arial"/>
          <w:b/>
          <w:bCs/>
          <w:sz w:val="22"/>
          <w:szCs w:val="22"/>
        </w:rPr>
        <w:t xml:space="preserve"> </w:t>
      </w:r>
      <w:r w:rsidRPr="00DA0452">
        <w:rPr>
          <w:rFonts w:ascii="Arial" w:hAnsi="Arial" w:cs="Arial"/>
          <w:bCs/>
          <w:sz w:val="22"/>
          <w:szCs w:val="22"/>
        </w:rPr>
        <w:t>Inflammasomes not only act as a sensor for danger signaling, but also can cause signaling amplification and activate subsequent innate immune response,</w:t>
      </w:r>
      <w:r w:rsidR="00DA0452" w:rsidRPr="00DA0452">
        <w:rPr>
          <w:rFonts w:ascii="Arial" w:hAnsi="Arial" w:cs="Arial"/>
          <w:bCs/>
          <w:sz w:val="22"/>
          <w:szCs w:val="22"/>
        </w:rPr>
        <w:t xml:space="preserve"> </w:t>
      </w:r>
      <w:r w:rsidRPr="00DA0452">
        <w:rPr>
          <w:rFonts w:ascii="Arial" w:hAnsi="Arial" w:cs="Arial"/>
          <w:bCs/>
          <w:sz w:val="22"/>
          <w:szCs w:val="22"/>
        </w:rPr>
        <w:t>so called trained immunity activation. Based on the database mining, we believed that IPC, IPO, and reperfusion play a role in secondary stimuli to activate TIP enzymes and amplify upregulation</w:t>
      </w:r>
      <w:r w:rsidR="00DA0452" w:rsidRPr="00DA0452">
        <w:rPr>
          <w:rFonts w:ascii="Arial" w:hAnsi="Arial" w:cs="Arial"/>
          <w:bCs/>
          <w:sz w:val="22"/>
          <w:szCs w:val="22"/>
        </w:rPr>
        <w:t xml:space="preserve"> </w:t>
      </w:r>
      <w:r w:rsidRPr="00DA0452">
        <w:rPr>
          <w:rFonts w:ascii="Arial" w:hAnsi="Arial" w:cs="Arial"/>
          <w:bCs/>
          <w:sz w:val="22"/>
          <w:szCs w:val="22"/>
        </w:rPr>
        <w:t xml:space="preserve">of inflammasome regulators and IRI. </w:t>
      </w:r>
      <w:r w:rsidR="002D2C59">
        <w:rPr>
          <w:rFonts w:ascii="Arial" w:hAnsi="Arial" w:cs="Arial"/>
          <w:bCs/>
          <w:sz w:val="22"/>
          <w:szCs w:val="22"/>
        </w:rPr>
        <w:t>(</w:t>
      </w:r>
      <w:r w:rsidR="002D2C59">
        <w:rPr>
          <w:rFonts w:ascii="Arial" w:hAnsi="Arial" w:cs="Arial"/>
          <w:b/>
          <w:bCs/>
          <w:sz w:val="22"/>
          <w:szCs w:val="22"/>
        </w:rPr>
        <w:t>C)</w:t>
      </w:r>
      <w:r w:rsidRPr="00DA0452">
        <w:rPr>
          <w:rFonts w:ascii="Arial" w:hAnsi="Arial" w:cs="Arial"/>
          <w:b/>
          <w:bCs/>
          <w:sz w:val="22"/>
          <w:szCs w:val="22"/>
        </w:rPr>
        <w:t xml:space="preserve"> </w:t>
      </w:r>
      <w:r w:rsidRPr="00DA0452">
        <w:rPr>
          <w:rFonts w:ascii="Arial" w:hAnsi="Arial" w:cs="Arial"/>
          <w:bCs/>
          <w:sz w:val="22"/>
          <w:szCs w:val="22"/>
        </w:rPr>
        <w:t>The combination of database mining results and animal study, we found liver IRI promoted by trained immunity and at</w:t>
      </w:r>
      <w:r w:rsidR="00DA0452" w:rsidRPr="00DA0452">
        <w:rPr>
          <w:rFonts w:ascii="Arial" w:hAnsi="Arial" w:cs="Arial"/>
          <w:bCs/>
          <w:sz w:val="22"/>
          <w:szCs w:val="22"/>
        </w:rPr>
        <w:t xml:space="preserve">tenuated in </w:t>
      </w:r>
      <w:proofErr w:type="spellStart"/>
      <w:r w:rsidR="00DA0452" w:rsidRPr="00DA0452">
        <w:rPr>
          <w:rFonts w:ascii="Arial" w:hAnsi="Arial" w:cs="Arial"/>
          <w:bCs/>
          <w:sz w:val="22"/>
          <w:szCs w:val="22"/>
        </w:rPr>
        <w:t>casp</w:t>
      </w:r>
      <w:proofErr w:type="spellEnd"/>
      <w:r w:rsidR="00DA0452" w:rsidRPr="00DA0452">
        <w:rPr>
          <w:rFonts w:ascii="Arial" w:hAnsi="Arial" w:cs="Arial"/>
          <w:bCs/>
          <w:sz w:val="22"/>
          <w:szCs w:val="22"/>
        </w:rPr>
        <w:t xml:space="preserve"> DKO</w:t>
      </w:r>
      <w:r w:rsidRPr="00DA0452">
        <w:rPr>
          <w:rFonts w:ascii="Arial" w:hAnsi="Arial" w:cs="Arial"/>
          <w:bCs/>
          <w:sz w:val="22"/>
          <w:szCs w:val="22"/>
        </w:rPr>
        <w:t xml:space="preserve"> mice</w:t>
      </w:r>
      <w:r w:rsidR="00126C41" w:rsidRPr="00DA0452">
        <w:rPr>
          <w:rFonts w:ascii="Arial" w:hAnsi="Arial" w:cs="Arial"/>
          <w:sz w:val="22"/>
          <w:szCs w:val="22"/>
        </w:rPr>
        <w:t>.</w:t>
      </w:r>
    </w:p>
    <w:p w14:paraId="3D45A23E" w14:textId="6272867F" w:rsidR="00BA66E7" w:rsidRPr="00DA0452" w:rsidRDefault="00D93277" w:rsidP="007E42C5">
      <w:pPr>
        <w:pStyle w:val="MDPI21heading1"/>
        <w:spacing w:line="360" w:lineRule="auto"/>
        <w:rPr>
          <w:rFonts w:ascii="Arial" w:hAnsi="Arial" w:cs="Arial"/>
          <w:sz w:val="22"/>
        </w:rPr>
      </w:pPr>
      <w:r w:rsidRPr="00DA0452">
        <w:rPr>
          <w:rFonts w:ascii="Arial" w:hAnsi="Arial" w:cs="Arial"/>
          <w:sz w:val="22"/>
        </w:rPr>
        <w:t xml:space="preserve">4. </w:t>
      </w:r>
      <w:r w:rsidR="005A4DD6" w:rsidRPr="00DA0452">
        <w:rPr>
          <w:rFonts w:ascii="Arial" w:hAnsi="Arial" w:cs="Arial"/>
          <w:sz w:val="22"/>
        </w:rPr>
        <w:t xml:space="preserve">Materials and </w:t>
      </w:r>
      <w:r w:rsidR="00E315CD" w:rsidRPr="00DA0452">
        <w:rPr>
          <w:rFonts w:ascii="Arial" w:hAnsi="Arial" w:cs="Arial"/>
          <w:sz w:val="22"/>
        </w:rPr>
        <w:t>Methods</w:t>
      </w:r>
    </w:p>
    <w:p w14:paraId="50B7244D" w14:textId="074BEE43" w:rsidR="00BA66E7" w:rsidRPr="00DA0452" w:rsidRDefault="00D93277" w:rsidP="007E42C5">
      <w:pPr>
        <w:pStyle w:val="MDPI22heading2"/>
        <w:spacing w:line="360" w:lineRule="auto"/>
        <w:rPr>
          <w:rFonts w:ascii="Arial" w:hAnsi="Arial" w:cs="Arial"/>
          <w:sz w:val="22"/>
        </w:rPr>
      </w:pPr>
      <w:r w:rsidRPr="00DA0452">
        <w:rPr>
          <w:rFonts w:ascii="Arial" w:hAnsi="Arial" w:cs="Arial"/>
          <w:sz w:val="22"/>
        </w:rPr>
        <w:t>4.1</w:t>
      </w:r>
      <w:r w:rsidR="002D4B3F" w:rsidRPr="00DA0452">
        <w:rPr>
          <w:rFonts w:ascii="Arial" w:hAnsi="Arial" w:cs="Arial"/>
          <w:sz w:val="22"/>
        </w:rPr>
        <w:t xml:space="preserve"> </w:t>
      </w:r>
      <w:r w:rsidR="00E315CD" w:rsidRPr="00DA0452">
        <w:rPr>
          <w:rFonts w:ascii="Arial" w:hAnsi="Arial" w:cs="Arial"/>
          <w:sz w:val="22"/>
        </w:rPr>
        <w:t>Animals</w:t>
      </w:r>
    </w:p>
    <w:p w14:paraId="6AB15CD6" w14:textId="3F1907BE" w:rsidR="005416C8" w:rsidRPr="00DA0452" w:rsidRDefault="00CA1276" w:rsidP="007E42C5">
      <w:pPr>
        <w:pStyle w:val="MDPI31text"/>
        <w:spacing w:line="360" w:lineRule="auto"/>
        <w:rPr>
          <w:rFonts w:ascii="Arial" w:hAnsi="Arial" w:cs="Arial"/>
          <w:sz w:val="22"/>
        </w:rPr>
      </w:pPr>
      <w:r w:rsidRPr="00DA0452">
        <w:rPr>
          <w:rFonts w:ascii="Arial" w:hAnsi="Arial" w:cs="Arial"/>
          <w:sz w:val="22"/>
        </w:rPr>
        <w:t xml:space="preserve">Wild-type </w:t>
      </w:r>
      <w:r w:rsidR="00D8158A" w:rsidRPr="00DA0452">
        <w:rPr>
          <w:rFonts w:ascii="Arial" w:hAnsi="Arial" w:cs="Arial"/>
          <w:sz w:val="22"/>
        </w:rPr>
        <w:t>C57B</w:t>
      </w:r>
      <w:r w:rsidR="008E0D8F" w:rsidRPr="00DA0452">
        <w:rPr>
          <w:rFonts w:ascii="Arial" w:hAnsi="Arial" w:cs="Arial"/>
          <w:sz w:val="22"/>
        </w:rPr>
        <w:t>L/</w:t>
      </w:r>
      <w:r w:rsidR="00D8158A" w:rsidRPr="00DA0452">
        <w:rPr>
          <w:rFonts w:ascii="Arial" w:hAnsi="Arial" w:cs="Arial"/>
          <w:sz w:val="22"/>
        </w:rPr>
        <w:t>6</w:t>
      </w:r>
      <w:r w:rsidRPr="00DA0452">
        <w:rPr>
          <w:rFonts w:ascii="Arial" w:hAnsi="Arial" w:cs="Arial"/>
          <w:sz w:val="22"/>
        </w:rPr>
        <w:t xml:space="preserve"> (WT)</w:t>
      </w:r>
      <w:r w:rsidR="003349D9" w:rsidRPr="00DA0452">
        <w:rPr>
          <w:rFonts w:ascii="Arial" w:hAnsi="Arial" w:cs="Arial"/>
          <w:sz w:val="22"/>
        </w:rPr>
        <w:t xml:space="preserve"> mice </w:t>
      </w:r>
      <w:r w:rsidR="004628A8">
        <w:rPr>
          <w:rFonts w:ascii="Arial" w:hAnsi="Arial" w:cs="Arial"/>
          <w:sz w:val="22"/>
        </w:rPr>
        <w:t xml:space="preserve">and </w:t>
      </w:r>
      <w:proofErr w:type="spellStart"/>
      <w:r w:rsidR="004628A8">
        <w:rPr>
          <w:rFonts w:ascii="Arial" w:hAnsi="Arial" w:cs="Arial"/>
          <w:sz w:val="22"/>
        </w:rPr>
        <w:t>C</w:t>
      </w:r>
      <w:r w:rsidR="003349D9" w:rsidRPr="00DA0452">
        <w:rPr>
          <w:rFonts w:ascii="Arial" w:hAnsi="Arial" w:cs="Arial"/>
          <w:sz w:val="22"/>
        </w:rPr>
        <w:t>a</w:t>
      </w:r>
      <w:r w:rsidR="003D5022" w:rsidRPr="00DA0452">
        <w:rPr>
          <w:rFonts w:ascii="Arial" w:hAnsi="Arial" w:cs="Arial"/>
          <w:sz w:val="22"/>
        </w:rPr>
        <w:t>sp</w:t>
      </w:r>
      <w:proofErr w:type="spellEnd"/>
      <w:r w:rsidR="003D5022" w:rsidRPr="00DA0452">
        <w:rPr>
          <w:rFonts w:ascii="Arial" w:hAnsi="Arial" w:cs="Arial"/>
          <w:sz w:val="22"/>
        </w:rPr>
        <w:t xml:space="preserve"> DKO</w:t>
      </w:r>
      <w:r w:rsidR="00172947" w:rsidRPr="00DA0452">
        <w:rPr>
          <w:rFonts w:ascii="Arial" w:hAnsi="Arial" w:cs="Arial"/>
          <w:sz w:val="22"/>
        </w:rPr>
        <w:t xml:space="preserve"> </w:t>
      </w:r>
      <w:r w:rsidR="00DF7202" w:rsidRPr="00DA0452">
        <w:rPr>
          <w:rFonts w:ascii="Arial" w:hAnsi="Arial" w:cs="Arial"/>
          <w:sz w:val="22"/>
        </w:rPr>
        <w:t>mice</w:t>
      </w:r>
      <w:r w:rsidR="005416C8"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PC9zdHlsZT48L0Rpc3BsYXlUZXh0PjxyZWNvcmQ+PHJlYy1udW1iZXI+MzY8L3JlYy1udW1iZXI+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PEVuZE5vdGU+PENpdGU+PEF1dGhvcj5LdWlkYTwvQXV0aG9yPjxZZWFyPjE5OTU8L1llYXI+PFJl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5416C8" w:rsidRPr="00DA0452">
        <w:rPr>
          <w:rFonts w:ascii="Arial" w:hAnsi="Arial" w:cs="Arial"/>
          <w:sz w:val="22"/>
        </w:rPr>
      </w:r>
      <w:r w:rsidR="005416C8" w:rsidRPr="00DA0452">
        <w:rPr>
          <w:rFonts w:ascii="Arial" w:hAnsi="Arial" w:cs="Arial"/>
          <w:sz w:val="22"/>
        </w:rPr>
        <w:fldChar w:fldCharType="separate"/>
      </w:r>
      <w:r w:rsidR="00E97555" w:rsidRPr="00DA0452">
        <w:rPr>
          <w:rFonts w:ascii="Arial" w:hAnsi="Arial" w:cs="Arial"/>
          <w:noProof/>
          <w:sz w:val="22"/>
          <w:vertAlign w:val="superscript"/>
        </w:rPr>
        <w:t>25</w:t>
      </w:r>
      <w:r w:rsidR="005416C8" w:rsidRPr="00DA0452">
        <w:rPr>
          <w:rFonts w:ascii="Arial" w:hAnsi="Arial" w:cs="Arial"/>
          <w:sz w:val="22"/>
        </w:rPr>
        <w:fldChar w:fldCharType="end"/>
      </w:r>
      <w:r w:rsidR="009C5664" w:rsidRPr="00DA0452">
        <w:rPr>
          <w:rFonts w:ascii="Arial" w:hAnsi="Arial" w:cs="Arial"/>
          <w:sz w:val="22"/>
        </w:rPr>
        <w:t xml:space="preserve"> </w:t>
      </w:r>
      <w:r w:rsidR="008E0D8F" w:rsidRPr="00DA0452">
        <w:rPr>
          <w:rFonts w:ascii="Arial" w:hAnsi="Arial" w:cs="Arial"/>
          <w:sz w:val="22"/>
        </w:rPr>
        <w:t>were held in the Temple University Lewis Katz Sc</w:t>
      </w:r>
      <w:r w:rsidR="00695F25" w:rsidRPr="00DA0452">
        <w:rPr>
          <w:rFonts w:ascii="Arial" w:hAnsi="Arial" w:cs="Arial"/>
          <w:sz w:val="22"/>
        </w:rPr>
        <w:t>hool of Medicine animal facility under pa</w:t>
      </w:r>
      <w:r w:rsidR="00E630E2" w:rsidRPr="00DA0452">
        <w:rPr>
          <w:rFonts w:ascii="Arial" w:hAnsi="Arial" w:cs="Arial"/>
          <w:sz w:val="22"/>
        </w:rPr>
        <w:t>thogen-free conditions</w:t>
      </w:r>
      <w:r w:rsidR="00DD2049" w:rsidRPr="00DA0452">
        <w:rPr>
          <w:rFonts w:ascii="Arial" w:hAnsi="Arial" w:cs="Arial"/>
          <w:sz w:val="22"/>
        </w:rPr>
        <w:t>.</w:t>
      </w:r>
      <w:r w:rsidR="009A6926" w:rsidRPr="00DA0452">
        <w:rPr>
          <w:rFonts w:ascii="Arial" w:hAnsi="Arial" w:cs="Arial"/>
          <w:sz w:val="22"/>
        </w:rPr>
        <w:t xml:space="preserve"> All proposed experiments were approved by the Institutional Animal Care Use Committee</w:t>
      </w:r>
      <w:r w:rsidR="00180E18" w:rsidRPr="00DA0452">
        <w:rPr>
          <w:rFonts w:ascii="Arial" w:hAnsi="Arial" w:cs="Arial"/>
          <w:sz w:val="22"/>
        </w:rPr>
        <w:t>.</w:t>
      </w:r>
    </w:p>
    <w:p w14:paraId="2C5B0753" w14:textId="493AD72E" w:rsidR="008E0D8F" w:rsidRPr="00DA0452" w:rsidRDefault="00D93277" w:rsidP="007E42C5">
      <w:pPr>
        <w:pStyle w:val="MDPI22heading2"/>
        <w:spacing w:line="360" w:lineRule="auto"/>
        <w:rPr>
          <w:rFonts w:ascii="Arial" w:hAnsi="Arial" w:cs="Arial"/>
          <w:sz w:val="22"/>
        </w:rPr>
      </w:pPr>
      <w:r w:rsidRPr="00DA0452">
        <w:rPr>
          <w:rFonts w:ascii="Arial" w:hAnsi="Arial" w:cs="Arial"/>
          <w:sz w:val="22"/>
        </w:rPr>
        <w:t xml:space="preserve">4.2. </w:t>
      </w:r>
      <w:r w:rsidR="00A66136" w:rsidRPr="00DA0452">
        <w:rPr>
          <w:rFonts w:ascii="Arial" w:hAnsi="Arial" w:cs="Arial"/>
          <w:sz w:val="22"/>
        </w:rPr>
        <w:t>Animal</w:t>
      </w:r>
      <w:r w:rsidR="00DD2049" w:rsidRPr="00DA0452">
        <w:rPr>
          <w:rFonts w:ascii="Arial" w:hAnsi="Arial" w:cs="Arial"/>
          <w:sz w:val="22"/>
        </w:rPr>
        <w:t xml:space="preserve"> Surgeries </w:t>
      </w:r>
    </w:p>
    <w:p w14:paraId="7BE7C98C" w14:textId="5687D77A" w:rsidR="00937DAB" w:rsidRPr="00DA0452" w:rsidRDefault="00D21A86" w:rsidP="007E42C5">
      <w:pPr>
        <w:pStyle w:val="MDPI31text"/>
        <w:spacing w:line="360" w:lineRule="auto"/>
        <w:rPr>
          <w:rFonts w:ascii="Arial" w:hAnsi="Arial" w:cs="Arial"/>
          <w:sz w:val="22"/>
        </w:rPr>
      </w:pPr>
      <w:r w:rsidRPr="00DA0452">
        <w:rPr>
          <w:rFonts w:ascii="Arial" w:hAnsi="Arial" w:cs="Arial"/>
          <w:sz w:val="22"/>
        </w:rPr>
        <w:t>Sex-matched</w:t>
      </w:r>
      <w:r w:rsidR="00C44C91" w:rsidRPr="00DA0452">
        <w:rPr>
          <w:rFonts w:ascii="Arial" w:hAnsi="Arial" w:cs="Arial"/>
          <w:sz w:val="22"/>
        </w:rPr>
        <w:t>,</w:t>
      </w:r>
      <w:r w:rsidRPr="00DA0452">
        <w:rPr>
          <w:rFonts w:ascii="Arial" w:hAnsi="Arial" w:cs="Arial"/>
          <w:sz w:val="22"/>
        </w:rPr>
        <w:t xml:space="preserve"> </w:t>
      </w:r>
      <w:r w:rsidR="00C44C91" w:rsidRPr="00DA0452">
        <w:rPr>
          <w:rFonts w:ascii="Arial" w:hAnsi="Arial" w:cs="Arial"/>
          <w:sz w:val="22"/>
        </w:rPr>
        <w:t xml:space="preserve">10-12 weeks-old </w:t>
      </w:r>
      <w:r w:rsidR="00232549" w:rsidRPr="00DA0452">
        <w:rPr>
          <w:rFonts w:ascii="Arial" w:hAnsi="Arial" w:cs="Arial"/>
          <w:sz w:val="22"/>
        </w:rPr>
        <w:t xml:space="preserve">WT and </w:t>
      </w:r>
      <w:proofErr w:type="spellStart"/>
      <w:r w:rsidR="004628A8">
        <w:rPr>
          <w:rFonts w:ascii="Arial" w:hAnsi="Arial" w:cs="Arial"/>
          <w:sz w:val="22"/>
        </w:rPr>
        <w:t>C</w:t>
      </w:r>
      <w:r w:rsidR="003D5022" w:rsidRPr="00DA0452">
        <w:rPr>
          <w:rFonts w:ascii="Arial" w:hAnsi="Arial" w:cs="Arial"/>
          <w:sz w:val="22"/>
        </w:rPr>
        <w:t>asp</w:t>
      </w:r>
      <w:proofErr w:type="spellEnd"/>
      <w:r w:rsidR="003D6A45" w:rsidRPr="00DA0452">
        <w:rPr>
          <w:rFonts w:ascii="Arial" w:hAnsi="Arial" w:cs="Arial"/>
          <w:sz w:val="22"/>
        </w:rPr>
        <w:t xml:space="preserve"> </w:t>
      </w:r>
      <w:r w:rsidR="00A16753" w:rsidRPr="00DA0452">
        <w:rPr>
          <w:rFonts w:ascii="Arial" w:hAnsi="Arial" w:cs="Arial"/>
          <w:sz w:val="22"/>
        </w:rPr>
        <w:t>D</w:t>
      </w:r>
      <w:r w:rsidR="00232549" w:rsidRPr="00DA0452">
        <w:rPr>
          <w:rFonts w:ascii="Arial" w:hAnsi="Arial" w:cs="Arial"/>
          <w:sz w:val="22"/>
        </w:rPr>
        <w:t xml:space="preserve">KO mice were </w:t>
      </w:r>
      <w:r w:rsidR="00A71534" w:rsidRPr="00DA0452">
        <w:rPr>
          <w:rFonts w:ascii="Arial" w:hAnsi="Arial" w:cs="Arial"/>
          <w:sz w:val="22"/>
        </w:rPr>
        <w:t>anesthetized</w:t>
      </w:r>
      <w:r w:rsidR="00D8158A" w:rsidRPr="00DA0452">
        <w:rPr>
          <w:rFonts w:ascii="Arial" w:hAnsi="Arial" w:cs="Arial"/>
          <w:sz w:val="22"/>
        </w:rPr>
        <w:t xml:space="preserve"> with </w:t>
      </w:r>
      <w:r w:rsidR="008D0E0C" w:rsidRPr="00DA0452">
        <w:rPr>
          <w:rFonts w:ascii="Arial" w:hAnsi="Arial" w:cs="Arial"/>
          <w:sz w:val="22"/>
        </w:rPr>
        <w:t>s</w:t>
      </w:r>
      <w:r w:rsidR="00D8158A" w:rsidRPr="00DA0452">
        <w:rPr>
          <w:rFonts w:ascii="Arial" w:hAnsi="Arial" w:cs="Arial"/>
          <w:sz w:val="22"/>
        </w:rPr>
        <w:t>evoflurane</w:t>
      </w:r>
      <w:r w:rsidR="00937DAB" w:rsidRPr="00DA0452">
        <w:rPr>
          <w:rFonts w:ascii="Arial" w:hAnsi="Arial" w:cs="Arial"/>
          <w:sz w:val="22"/>
        </w:rPr>
        <w:t>.</w:t>
      </w:r>
      <w:r w:rsidR="00643032" w:rsidRPr="00DA0452">
        <w:rPr>
          <w:rFonts w:ascii="Arial" w:hAnsi="Arial" w:cs="Arial"/>
          <w:sz w:val="22"/>
        </w:rPr>
        <w:t xml:space="preserve"> A midline laparotomy was performed and </w:t>
      </w:r>
      <w:r w:rsidR="00D8158A" w:rsidRPr="00DA0452">
        <w:rPr>
          <w:rFonts w:ascii="Arial" w:hAnsi="Arial" w:cs="Arial"/>
          <w:sz w:val="22"/>
        </w:rPr>
        <w:t>mice</w:t>
      </w:r>
      <w:r w:rsidR="00DD2049" w:rsidRPr="00DA0452">
        <w:rPr>
          <w:rFonts w:ascii="Arial" w:hAnsi="Arial" w:cs="Arial"/>
          <w:sz w:val="22"/>
        </w:rPr>
        <w:t xml:space="preserve"> were injected with 100U of heparin systematically</w:t>
      </w:r>
      <w:r w:rsidR="00643032" w:rsidRPr="00DA0452">
        <w:rPr>
          <w:rFonts w:ascii="Arial" w:hAnsi="Arial" w:cs="Arial"/>
          <w:sz w:val="22"/>
        </w:rPr>
        <w:t xml:space="preserve"> into the inferior vena cava</w:t>
      </w:r>
      <w:r w:rsidR="00597105" w:rsidRPr="00DA0452">
        <w:rPr>
          <w:rFonts w:ascii="Arial" w:hAnsi="Arial" w:cs="Arial"/>
          <w:sz w:val="22"/>
        </w:rPr>
        <w:t xml:space="preserve"> (IVC)</w:t>
      </w:r>
      <w:r w:rsidR="00643032" w:rsidRPr="00DA0452">
        <w:rPr>
          <w:rFonts w:ascii="Arial" w:hAnsi="Arial" w:cs="Arial"/>
          <w:sz w:val="22"/>
        </w:rPr>
        <w:t xml:space="preserve">. After five </w:t>
      </w:r>
      <w:r w:rsidR="00C11BE9" w:rsidRPr="00DA0452">
        <w:rPr>
          <w:rFonts w:ascii="Arial" w:hAnsi="Arial" w:cs="Arial"/>
          <w:sz w:val="22"/>
        </w:rPr>
        <w:t>minutes, an</w:t>
      </w:r>
      <w:r w:rsidR="00643032" w:rsidRPr="00DA0452">
        <w:rPr>
          <w:rFonts w:ascii="Arial" w:hAnsi="Arial" w:cs="Arial"/>
          <w:sz w:val="22"/>
        </w:rPr>
        <w:t xml:space="preserve"> </w:t>
      </w:r>
      <w:r w:rsidR="00DD2049" w:rsidRPr="00DA0452">
        <w:rPr>
          <w:rFonts w:ascii="Arial" w:hAnsi="Arial" w:cs="Arial"/>
          <w:sz w:val="22"/>
        </w:rPr>
        <w:t xml:space="preserve">atraumatic vascular clip </w:t>
      </w:r>
      <w:r w:rsidR="00092ECE" w:rsidRPr="00DA0452">
        <w:rPr>
          <w:rFonts w:ascii="Arial" w:hAnsi="Arial" w:cs="Arial"/>
          <w:sz w:val="22"/>
        </w:rPr>
        <w:t>(</w:t>
      </w:r>
      <w:r w:rsidR="007560BF" w:rsidRPr="00DA0452">
        <w:rPr>
          <w:rFonts w:ascii="Arial" w:hAnsi="Arial" w:cs="Arial"/>
          <w:sz w:val="22"/>
        </w:rPr>
        <w:t>Edwards Lifesciences)</w:t>
      </w:r>
      <w:r w:rsidR="00092ECE" w:rsidRPr="00DA0452">
        <w:rPr>
          <w:rFonts w:ascii="Arial" w:hAnsi="Arial" w:cs="Arial"/>
          <w:sz w:val="22"/>
        </w:rPr>
        <w:t xml:space="preserve"> </w:t>
      </w:r>
      <w:r w:rsidR="00DD2049" w:rsidRPr="00DA0452">
        <w:rPr>
          <w:rFonts w:ascii="Arial" w:hAnsi="Arial" w:cs="Arial"/>
          <w:sz w:val="22"/>
        </w:rPr>
        <w:t xml:space="preserve">was applied to the portal vein and hepatic artery </w:t>
      </w:r>
      <w:r w:rsidR="00643032" w:rsidRPr="00DA0452">
        <w:rPr>
          <w:rFonts w:ascii="Arial" w:hAnsi="Arial" w:cs="Arial"/>
          <w:sz w:val="22"/>
        </w:rPr>
        <w:t xml:space="preserve">interrupting blood flow </w:t>
      </w:r>
      <w:r w:rsidR="00DD2049" w:rsidRPr="00DA0452">
        <w:rPr>
          <w:rFonts w:ascii="Arial" w:hAnsi="Arial" w:cs="Arial"/>
          <w:sz w:val="22"/>
        </w:rPr>
        <w:t xml:space="preserve">for 45 minutes. </w:t>
      </w:r>
      <w:r w:rsidR="00C44C91" w:rsidRPr="00DA0452">
        <w:rPr>
          <w:rFonts w:ascii="Arial" w:hAnsi="Arial" w:cs="Arial"/>
          <w:sz w:val="22"/>
        </w:rPr>
        <w:t>Then</w:t>
      </w:r>
      <w:r w:rsidR="00DD2049" w:rsidRPr="00DA0452">
        <w:rPr>
          <w:rFonts w:ascii="Arial" w:hAnsi="Arial" w:cs="Arial"/>
          <w:sz w:val="22"/>
        </w:rPr>
        <w:t>, the clip was removed</w:t>
      </w:r>
      <w:r w:rsidR="00092ECE" w:rsidRPr="00DA0452">
        <w:rPr>
          <w:rFonts w:ascii="Arial" w:hAnsi="Arial" w:cs="Arial"/>
          <w:sz w:val="22"/>
        </w:rPr>
        <w:t>;</w:t>
      </w:r>
      <w:r w:rsidR="00DD2049" w:rsidRPr="00DA0452">
        <w:rPr>
          <w:rFonts w:ascii="Arial" w:hAnsi="Arial" w:cs="Arial"/>
          <w:sz w:val="22"/>
        </w:rPr>
        <w:t xml:space="preserve"> and the mice were returned to their cages for 2 hours of repe</w:t>
      </w:r>
      <w:r w:rsidR="00DA5DAA" w:rsidRPr="00DA0452">
        <w:rPr>
          <w:rFonts w:ascii="Arial" w:hAnsi="Arial" w:cs="Arial"/>
          <w:sz w:val="22"/>
        </w:rPr>
        <w:t xml:space="preserve">rfusion. Following reperfusion, blood was collected from the </w:t>
      </w:r>
      <w:r w:rsidR="00597105" w:rsidRPr="00DA0452">
        <w:rPr>
          <w:rFonts w:ascii="Arial" w:hAnsi="Arial" w:cs="Arial"/>
          <w:sz w:val="22"/>
        </w:rPr>
        <w:t>IVC</w:t>
      </w:r>
      <w:r w:rsidR="00DA5DAA" w:rsidRPr="00DA0452">
        <w:rPr>
          <w:rFonts w:ascii="Arial" w:hAnsi="Arial" w:cs="Arial"/>
          <w:sz w:val="22"/>
        </w:rPr>
        <w:t xml:space="preserve"> and </w:t>
      </w:r>
      <w:r w:rsidR="00DD2049" w:rsidRPr="00DA0452">
        <w:rPr>
          <w:rFonts w:ascii="Arial" w:hAnsi="Arial" w:cs="Arial"/>
          <w:sz w:val="22"/>
        </w:rPr>
        <w:t>livers were flushed with cold U</w:t>
      </w:r>
      <w:r w:rsidR="00C11BE9" w:rsidRPr="00DA0452">
        <w:rPr>
          <w:rFonts w:ascii="Arial" w:hAnsi="Arial" w:cs="Arial"/>
          <w:sz w:val="22"/>
        </w:rPr>
        <w:t>niversity of Wisconsin solution</w:t>
      </w:r>
      <w:r w:rsidR="007560BF" w:rsidRPr="00DA0452">
        <w:rPr>
          <w:rFonts w:ascii="Arial" w:hAnsi="Arial" w:cs="Arial"/>
          <w:sz w:val="22"/>
        </w:rPr>
        <w:t xml:space="preserve"> (Bridge to Life</w:t>
      </w:r>
      <w:r w:rsidR="00092ECE" w:rsidRPr="00DA0452">
        <w:rPr>
          <w:rFonts w:ascii="Arial" w:hAnsi="Arial" w:cs="Arial"/>
          <w:sz w:val="22"/>
        </w:rPr>
        <w:t>)</w:t>
      </w:r>
      <w:r w:rsidR="00C11BE9" w:rsidRPr="00DA0452">
        <w:rPr>
          <w:rFonts w:ascii="Arial" w:hAnsi="Arial" w:cs="Arial"/>
          <w:sz w:val="22"/>
        </w:rPr>
        <w:t xml:space="preserve">. </w:t>
      </w:r>
    </w:p>
    <w:p w14:paraId="455DC59B" w14:textId="7E8C33E3" w:rsidR="00ED6834" w:rsidRPr="00DA0452" w:rsidRDefault="00D93277" w:rsidP="007E42C5">
      <w:pPr>
        <w:pStyle w:val="MDPI22heading2"/>
        <w:spacing w:line="360" w:lineRule="auto"/>
        <w:rPr>
          <w:rFonts w:ascii="Arial" w:hAnsi="Arial" w:cs="Arial"/>
          <w:sz w:val="22"/>
        </w:rPr>
      </w:pPr>
      <w:r w:rsidRPr="00DA0452">
        <w:rPr>
          <w:rFonts w:ascii="Arial" w:hAnsi="Arial" w:cs="Arial"/>
          <w:sz w:val="22"/>
        </w:rPr>
        <w:t xml:space="preserve">4.3. </w:t>
      </w:r>
      <w:r w:rsidR="00ED6834" w:rsidRPr="00DA0452">
        <w:rPr>
          <w:rFonts w:ascii="Arial" w:hAnsi="Arial" w:cs="Arial"/>
          <w:sz w:val="22"/>
        </w:rPr>
        <w:t>Western Blots</w:t>
      </w:r>
    </w:p>
    <w:p w14:paraId="45D441C0" w14:textId="61E9CFCD" w:rsidR="002A5CF8" w:rsidRPr="00DA0452" w:rsidRDefault="009C5664" w:rsidP="007E42C5">
      <w:pPr>
        <w:pStyle w:val="MDPI31text"/>
        <w:spacing w:line="360" w:lineRule="auto"/>
        <w:rPr>
          <w:rFonts w:ascii="Arial" w:hAnsi="Arial" w:cs="Arial"/>
          <w:i/>
          <w:sz w:val="22"/>
        </w:rPr>
      </w:pPr>
      <w:r w:rsidRPr="00DA0452">
        <w:rPr>
          <w:rFonts w:ascii="Arial" w:hAnsi="Arial" w:cs="Arial"/>
          <w:sz w:val="22"/>
        </w:rPr>
        <w:t>Total protein was extracted from liver tissue</w:t>
      </w:r>
      <w:r w:rsidR="00745A9A" w:rsidRPr="00DA0452">
        <w:rPr>
          <w:rFonts w:ascii="Arial" w:hAnsi="Arial" w:cs="Arial"/>
          <w:sz w:val="22"/>
        </w:rPr>
        <w:t>.</w:t>
      </w:r>
      <w:r w:rsidR="00ED6834" w:rsidRPr="00DA0452">
        <w:rPr>
          <w:rFonts w:ascii="Arial" w:hAnsi="Arial" w:cs="Arial"/>
          <w:sz w:val="22"/>
        </w:rPr>
        <w:t xml:space="preserve"> 25μg of protein was loaded on a 12.5% SDS</w:t>
      </w:r>
      <w:r w:rsidR="00937DAB" w:rsidRPr="00DA0452">
        <w:rPr>
          <w:rFonts w:ascii="Arial" w:hAnsi="Arial" w:cs="Arial"/>
          <w:sz w:val="22"/>
        </w:rPr>
        <w:t>-PAGE</w:t>
      </w:r>
      <w:r w:rsidR="00ED6834" w:rsidRPr="00DA0452">
        <w:rPr>
          <w:rFonts w:ascii="Arial" w:hAnsi="Arial" w:cs="Arial"/>
          <w:sz w:val="22"/>
        </w:rPr>
        <w:t xml:space="preserve"> and transferred to a nitrocellulos</w:t>
      </w:r>
      <w:r w:rsidRPr="00DA0452">
        <w:rPr>
          <w:rFonts w:ascii="Arial" w:hAnsi="Arial" w:cs="Arial"/>
          <w:sz w:val="22"/>
        </w:rPr>
        <w:t>e membrane</w:t>
      </w:r>
      <w:r w:rsidR="00ED6834" w:rsidRPr="00DA0452">
        <w:rPr>
          <w:rFonts w:ascii="Arial" w:hAnsi="Arial" w:cs="Arial"/>
          <w:sz w:val="22"/>
        </w:rPr>
        <w:t xml:space="preserve">. The membranes were then </w:t>
      </w:r>
      <w:r w:rsidR="00DF7202" w:rsidRPr="00DA0452">
        <w:rPr>
          <w:rFonts w:ascii="Arial" w:hAnsi="Arial" w:cs="Arial"/>
          <w:sz w:val="22"/>
        </w:rPr>
        <w:t>probed for casp</w:t>
      </w:r>
      <w:r w:rsidR="00597105" w:rsidRPr="00DA0452">
        <w:rPr>
          <w:rFonts w:ascii="Arial" w:hAnsi="Arial" w:cs="Arial"/>
          <w:sz w:val="22"/>
        </w:rPr>
        <w:t>ase</w:t>
      </w:r>
      <w:r w:rsidR="003D5022" w:rsidRPr="00DA0452">
        <w:rPr>
          <w:rFonts w:ascii="Arial" w:hAnsi="Arial" w:cs="Arial"/>
          <w:sz w:val="22"/>
        </w:rPr>
        <w:t xml:space="preserve"> </w:t>
      </w:r>
      <w:r w:rsidR="00ED6834" w:rsidRPr="00DA0452">
        <w:rPr>
          <w:rFonts w:ascii="Arial" w:hAnsi="Arial" w:cs="Arial"/>
          <w:sz w:val="22"/>
        </w:rPr>
        <w:t>1</w:t>
      </w:r>
      <w:r w:rsidR="00040292" w:rsidRPr="00DA0452">
        <w:rPr>
          <w:rFonts w:ascii="Arial" w:hAnsi="Arial" w:cs="Arial"/>
          <w:sz w:val="22"/>
        </w:rPr>
        <w:t xml:space="preserve"> </w:t>
      </w:r>
      <w:r w:rsidR="002A5CF8" w:rsidRPr="00DA0452">
        <w:rPr>
          <w:rFonts w:ascii="Arial" w:hAnsi="Arial" w:cs="Arial"/>
          <w:sz w:val="22"/>
        </w:rPr>
        <w:t>with ant</w:t>
      </w:r>
      <w:r w:rsidR="00DF7202" w:rsidRPr="00DA0452">
        <w:rPr>
          <w:rFonts w:ascii="Arial" w:hAnsi="Arial" w:cs="Arial"/>
          <w:sz w:val="22"/>
        </w:rPr>
        <w:t>i-casp</w:t>
      </w:r>
      <w:r w:rsidR="00597105" w:rsidRPr="00DA0452">
        <w:rPr>
          <w:rFonts w:ascii="Arial" w:hAnsi="Arial" w:cs="Arial"/>
          <w:sz w:val="22"/>
        </w:rPr>
        <w:t>ase</w:t>
      </w:r>
      <w:r w:rsidR="003D5022" w:rsidRPr="00DA0452">
        <w:rPr>
          <w:rFonts w:ascii="Arial" w:hAnsi="Arial" w:cs="Arial"/>
          <w:sz w:val="22"/>
        </w:rPr>
        <w:t xml:space="preserve"> </w:t>
      </w:r>
      <w:r w:rsidR="002A5CF8" w:rsidRPr="00DA0452">
        <w:rPr>
          <w:rFonts w:ascii="Arial" w:hAnsi="Arial" w:cs="Arial"/>
          <w:sz w:val="22"/>
        </w:rPr>
        <w:t xml:space="preserve">1 antibody </w:t>
      </w:r>
      <w:r w:rsidR="00040292" w:rsidRPr="00DA0452">
        <w:rPr>
          <w:rFonts w:ascii="Arial" w:hAnsi="Arial" w:cs="Arial"/>
          <w:sz w:val="22"/>
        </w:rPr>
        <w:t>(cell signaling)</w:t>
      </w:r>
      <w:r w:rsidR="00ED6834" w:rsidRPr="00DA0452">
        <w:rPr>
          <w:rFonts w:ascii="Arial" w:hAnsi="Arial" w:cs="Arial"/>
          <w:sz w:val="22"/>
        </w:rPr>
        <w:t xml:space="preserve"> along with a </w:t>
      </w:r>
      <w:r w:rsidR="002A5CF8" w:rsidRPr="00DA0452">
        <w:rPr>
          <w:rFonts w:ascii="Arial" w:hAnsi="Arial" w:cs="Arial"/>
          <w:sz w:val="22"/>
        </w:rPr>
        <w:t xml:space="preserve">house-keeping </w:t>
      </w:r>
      <w:r w:rsidR="00ED6834" w:rsidRPr="00DA0452">
        <w:rPr>
          <w:rFonts w:ascii="Arial" w:hAnsi="Arial" w:cs="Arial"/>
          <w:sz w:val="22"/>
        </w:rPr>
        <w:t>beta-actin control.</w:t>
      </w:r>
    </w:p>
    <w:p w14:paraId="09D14C52" w14:textId="56F8E978" w:rsidR="00DD2049" w:rsidRPr="00DA0452" w:rsidRDefault="00D93277" w:rsidP="007E42C5">
      <w:pPr>
        <w:pStyle w:val="MDPI22heading2"/>
        <w:spacing w:line="360" w:lineRule="auto"/>
        <w:rPr>
          <w:rFonts w:ascii="Arial" w:hAnsi="Arial" w:cs="Arial"/>
          <w:sz w:val="22"/>
        </w:rPr>
      </w:pPr>
      <w:r w:rsidRPr="00DA0452">
        <w:rPr>
          <w:rFonts w:ascii="Arial" w:hAnsi="Arial" w:cs="Arial"/>
          <w:sz w:val="22"/>
        </w:rPr>
        <w:t xml:space="preserve">4.4. </w:t>
      </w:r>
      <w:r w:rsidR="00DD2049" w:rsidRPr="00DA0452">
        <w:rPr>
          <w:rFonts w:ascii="Arial" w:hAnsi="Arial" w:cs="Arial"/>
          <w:sz w:val="22"/>
        </w:rPr>
        <w:t>Hepatocellular Damage Assay</w:t>
      </w:r>
    </w:p>
    <w:p w14:paraId="440626A3" w14:textId="7707C94A" w:rsidR="002A5CF8" w:rsidRPr="00DA0452" w:rsidRDefault="00957E02" w:rsidP="007E42C5">
      <w:pPr>
        <w:pStyle w:val="MDPI31text"/>
        <w:spacing w:line="360" w:lineRule="auto"/>
        <w:rPr>
          <w:rFonts w:ascii="Arial" w:hAnsi="Arial" w:cs="Arial"/>
          <w:sz w:val="22"/>
        </w:rPr>
      </w:pPr>
      <w:r w:rsidRPr="00DA0452">
        <w:rPr>
          <w:rFonts w:ascii="Arial" w:hAnsi="Arial" w:cs="Arial"/>
          <w:sz w:val="22"/>
        </w:rPr>
        <w:lastRenderedPageBreak/>
        <w:t>B</w:t>
      </w:r>
      <w:r w:rsidR="00A66136" w:rsidRPr="00DA0452">
        <w:rPr>
          <w:rFonts w:ascii="Arial" w:hAnsi="Arial" w:cs="Arial"/>
          <w:sz w:val="22"/>
        </w:rPr>
        <w:t xml:space="preserve">lood was collected from the </w:t>
      </w:r>
      <w:r w:rsidR="00597105" w:rsidRPr="00DA0452">
        <w:rPr>
          <w:rFonts w:ascii="Arial" w:hAnsi="Arial" w:cs="Arial"/>
          <w:sz w:val="22"/>
        </w:rPr>
        <w:t>IVC</w:t>
      </w:r>
      <w:r w:rsidR="00A66136" w:rsidRPr="00DA0452">
        <w:rPr>
          <w:rFonts w:ascii="Arial" w:hAnsi="Arial" w:cs="Arial"/>
          <w:sz w:val="22"/>
        </w:rPr>
        <w:t xml:space="preserve"> following</w:t>
      </w:r>
      <w:r w:rsidR="00A9633A" w:rsidRPr="00DA0452">
        <w:rPr>
          <w:rFonts w:ascii="Arial" w:hAnsi="Arial" w:cs="Arial"/>
          <w:sz w:val="22"/>
        </w:rPr>
        <w:t xml:space="preserve"> two hours of </w:t>
      </w:r>
      <w:r w:rsidR="00A66136" w:rsidRPr="00DA0452">
        <w:rPr>
          <w:rFonts w:ascii="Arial" w:hAnsi="Arial" w:cs="Arial"/>
          <w:sz w:val="22"/>
        </w:rPr>
        <w:t xml:space="preserve">reperfusion. </w:t>
      </w:r>
      <w:r w:rsidR="00745A9A" w:rsidRPr="00DA0452">
        <w:rPr>
          <w:rFonts w:ascii="Arial" w:hAnsi="Arial" w:cs="Arial"/>
          <w:sz w:val="22"/>
        </w:rPr>
        <w:t xml:space="preserve">Plasma was isolated by </w:t>
      </w:r>
      <w:r w:rsidR="00A66136" w:rsidRPr="00DA0452">
        <w:rPr>
          <w:rFonts w:ascii="Arial" w:hAnsi="Arial" w:cs="Arial"/>
          <w:sz w:val="22"/>
        </w:rPr>
        <w:t xml:space="preserve">blood </w:t>
      </w:r>
      <w:r w:rsidR="00A9633A" w:rsidRPr="00DA0452">
        <w:rPr>
          <w:rFonts w:ascii="Arial" w:hAnsi="Arial" w:cs="Arial"/>
          <w:sz w:val="22"/>
        </w:rPr>
        <w:t>centrifugation</w:t>
      </w:r>
      <w:r w:rsidR="00DA5DAA" w:rsidRPr="00DA0452">
        <w:rPr>
          <w:rFonts w:ascii="Arial" w:hAnsi="Arial" w:cs="Arial"/>
          <w:sz w:val="22"/>
        </w:rPr>
        <w:t xml:space="preserve"> for thirty minutes at 4</w:t>
      </w:r>
      <w:r w:rsidR="00DA5DAA" w:rsidRPr="00DA0452">
        <w:rPr>
          <w:rFonts w:ascii="Arial" w:hAnsi="Arial" w:cs="Arial"/>
          <w:sz w:val="22"/>
          <w:vertAlign w:val="superscript"/>
        </w:rPr>
        <w:t>O</w:t>
      </w:r>
      <w:r w:rsidR="00745A9A" w:rsidRPr="00DA0452">
        <w:rPr>
          <w:rFonts w:ascii="Arial" w:hAnsi="Arial" w:cs="Arial"/>
          <w:sz w:val="22"/>
        </w:rPr>
        <w:t>C</w:t>
      </w:r>
      <w:r w:rsidR="00A66136" w:rsidRPr="00DA0452">
        <w:rPr>
          <w:rFonts w:ascii="Arial" w:hAnsi="Arial" w:cs="Arial"/>
          <w:sz w:val="22"/>
        </w:rPr>
        <w:t xml:space="preserve">. </w:t>
      </w:r>
      <w:bookmarkStart w:id="9" w:name="_Hlk39912362"/>
      <w:r w:rsidR="005852EC" w:rsidRPr="00DA0452">
        <w:rPr>
          <w:rFonts w:ascii="Arial" w:hAnsi="Arial" w:cs="Arial"/>
          <w:sz w:val="22"/>
        </w:rPr>
        <w:t>Serum alanine a</w:t>
      </w:r>
      <w:r w:rsidR="00DA5DAA" w:rsidRPr="00DA0452">
        <w:rPr>
          <w:rFonts w:ascii="Arial" w:hAnsi="Arial" w:cs="Arial"/>
          <w:sz w:val="22"/>
        </w:rPr>
        <w:t xml:space="preserve">minotransferase (ALT) was measured </w:t>
      </w:r>
      <w:r w:rsidR="00C56792" w:rsidRPr="00DA0452">
        <w:rPr>
          <w:rFonts w:ascii="Arial" w:hAnsi="Arial" w:cs="Arial"/>
          <w:sz w:val="22"/>
        </w:rPr>
        <w:t xml:space="preserve">using </w:t>
      </w:r>
      <w:r w:rsidR="00D2432E" w:rsidRPr="00DA0452">
        <w:rPr>
          <w:rFonts w:ascii="Arial" w:hAnsi="Arial" w:cs="Arial"/>
          <w:sz w:val="22"/>
        </w:rPr>
        <w:t>The</w:t>
      </w:r>
      <w:r w:rsidR="00745A9A" w:rsidRPr="00DA0452">
        <w:rPr>
          <w:rFonts w:ascii="Arial" w:hAnsi="Arial" w:cs="Arial"/>
          <w:sz w:val="22"/>
        </w:rPr>
        <w:t>rmo Scientific™ ALT/GPT Reagent (</w:t>
      </w:r>
      <w:r w:rsidR="00C56792" w:rsidRPr="00DA0452">
        <w:rPr>
          <w:rFonts w:ascii="Arial" w:hAnsi="Arial" w:cs="Arial"/>
          <w:sz w:val="22"/>
        </w:rPr>
        <w:t>Fisher Scientific</w:t>
      </w:r>
      <w:r w:rsidR="00745A9A" w:rsidRPr="00DA0452">
        <w:rPr>
          <w:rFonts w:ascii="Arial" w:hAnsi="Arial" w:cs="Arial"/>
          <w:sz w:val="22"/>
        </w:rPr>
        <w:t>)</w:t>
      </w:r>
      <w:r w:rsidR="00C56792" w:rsidRPr="00DA0452">
        <w:rPr>
          <w:rFonts w:ascii="Arial" w:hAnsi="Arial" w:cs="Arial"/>
          <w:sz w:val="22"/>
        </w:rPr>
        <w:t>.</w:t>
      </w:r>
      <w:bookmarkEnd w:id="9"/>
    </w:p>
    <w:p w14:paraId="10B6ABD8" w14:textId="61E315E7" w:rsidR="00BA66E7" w:rsidRPr="00DA0452" w:rsidRDefault="00D93277" w:rsidP="007E42C5">
      <w:pPr>
        <w:pStyle w:val="MDPI22heading2"/>
        <w:spacing w:line="360" w:lineRule="auto"/>
        <w:rPr>
          <w:rFonts w:ascii="Arial" w:hAnsi="Arial" w:cs="Arial"/>
          <w:sz w:val="22"/>
        </w:rPr>
      </w:pPr>
      <w:r w:rsidRPr="00DA0452">
        <w:rPr>
          <w:rFonts w:ascii="Arial" w:hAnsi="Arial" w:cs="Arial"/>
          <w:sz w:val="22"/>
        </w:rPr>
        <w:t xml:space="preserve">4.5. </w:t>
      </w:r>
      <w:r w:rsidR="00BA66E7" w:rsidRPr="00DA0452">
        <w:rPr>
          <w:rFonts w:ascii="Arial" w:hAnsi="Arial" w:cs="Arial"/>
          <w:sz w:val="22"/>
        </w:rPr>
        <w:t xml:space="preserve">Liver </w:t>
      </w:r>
      <w:r w:rsidR="00EE048F" w:rsidRPr="00DA0452">
        <w:rPr>
          <w:rFonts w:ascii="Arial" w:hAnsi="Arial" w:cs="Arial"/>
          <w:sz w:val="22"/>
        </w:rPr>
        <w:t xml:space="preserve">Histology </w:t>
      </w:r>
    </w:p>
    <w:p w14:paraId="4BD1F998" w14:textId="1F87D8A3" w:rsidR="002A5CF8" w:rsidRPr="00DA0452" w:rsidRDefault="00957E02" w:rsidP="007E42C5">
      <w:pPr>
        <w:pStyle w:val="MDPI31text"/>
        <w:spacing w:line="360" w:lineRule="auto"/>
        <w:rPr>
          <w:rFonts w:ascii="Arial" w:hAnsi="Arial" w:cs="Arial"/>
          <w:sz w:val="22"/>
        </w:rPr>
      </w:pPr>
      <w:r w:rsidRPr="00DA0452">
        <w:rPr>
          <w:rFonts w:ascii="Arial" w:hAnsi="Arial" w:cs="Arial"/>
          <w:sz w:val="22"/>
        </w:rPr>
        <w:t>Livers</w:t>
      </w:r>
      <w:r w:rsidR="00DD2049" w:rsidRPr="00DA0452">
        <w:rPr>
          <w:rFonts w:ascii="Arial" w:hAnsi="Arial" w:cs="Arial"/>
          <w:sz w:val="22"/>
        </w:rPr>
        <w:t xml:space="preserve"> were fixed for 24 hours in 4% paraformaldehyde at 4</w:t>
      </w:r>
      <w:r w:rsidR="00DD2049" w:rsidRPr="00DA0452">
        <w:rPr>
          <w:rFonts w:ascii="Arial" w:hAnsi="Arial" w:cs="Arial"/>
          <w:sz w:val="22"/>
          <w:vertAlign w:val="superscript"/>
        </w:rPr>
        <w:t>O</w:t>
      </w:r>
      <w:r w:rsidRPr="00DA0452">
        <w:rPr>
          <w:rFonts w:ascii="Arial" w:hAnsi="Arial" w:cs="Arial"/>
          <w:sz w:val="22"/>
        </w:rPr>
        <w:t>C and stored in 70% ethanol,</w:t>
      </w:r>
      <w:r w:rsidR="00BA66E7" w:rsidRPr="00DA0452">
        <w:rPr>
          <w:rFonts w:ascii="Arial" w:hAnsi="Arial" w:cs="Arial"/>
          <w:sz w:val="22"/>
        </w:rPr>
        <w:t xml:space="preserve"> then </w:t>
      </w:r>
      <w:r w:rsidR="00EE048F" w:rsidRPr="00DA0452">
        <w:rPr>
          <w:rFonts w:ascii="Arial" w:hAnsi="Arial" w:cs="Arial"/>
          <w:sz w:val="22"/>
        </w:rPr>
        <w:t xml:space="preserve">de-paraffinized </w:t>
      </w:r>
      <w:r w:rsidRPr="00DA0452">
        <w:rPr>
          <w:rFonts w:ascii="Arial" w:hAnsi="Arial" w:cs="Arial"/>
          <w:sz w:val="22"/>
        </w:rPr>
        <w:t>and sectioned into 4</w:t>
      </w:r>
      <w:r w:rsidR="0078444A" w:rsidRPr="00DA0452">
        <w:rPr>
          <w:rFonts w:ascii="Arial" w:hAnsi="Arial" w:cs="Arial"/>
          <w:sz w:val="22"/>
        </w:rPr>
        <w:t>μm sections</w:t>
      </w:r>
      <w:r w:rsidR="00040292" w:rsidRPr="00DA0452">
        <w:rPr>
          <w:rFonts w:ascii="Arial" w:hAnsi="Arial" w:cs="Arial"/>
          <w:sz w:val="22"/>
        </w:rPr>
        <w:t xml:space="preserve">. </w:t>
      </w:r>
      <w:proofErr w:type="spellStart"/>
      <w:r w:rsidR="009C5664" w:rsidRPr="00DA0452">
        <w:rPr>
          <w:rFonts w:ascii="Arial" w:hAnsi="Arial" w:cs="Arial"/>
          <w:sz w:val="22"/>
        </w:rPr>
        <w:t>Haemotoxylin</w:t>
      </w:r>
      <w:proofErr w:type="spellEnd"/>
      <w:r w:rsidR="009C5664" w:rsidRPr="00DA0452">
        <w:rPr>
          <w:rFonts w:ascii="Arial" w:hAnsi="Arial" w:cs="Arial"/>
          <w:sz w:val="22"/>
        </w:rPr>
        <w:t>/</w:t>
      </w:r>
      <w:r w:rsidR="00040292" w:rsidRPr="00DA0452">
        <w:rPr>
          <w:rFonts w:ascii="Arial" w:hAnsi="Arial" w:cs="Arial"/>
          <w:sz w:val="22"/>
        </w:rPr>
        <w:t>eosin</w:t>
      </w:r>
      <w:r w:rsidR="00EE048F" w:rsidRPr="00DA0452">
        <w:rPr>
          <w:rFonts w:ascii="Arial" w:hAnsi="Arial" w:cs="Arial"/>
          <w:sz w:val="22"/>
        </w:rPr>
        <w:t xml:space="preserve"> staining </w:t>
      </w:r>
      <w:r w:rsidR="009C5664" w:rsidRPr="00DA0452">
        <w:rPr>
          <w:rFonts w:ascii="Arial" w:hAnsi="Arial" w:cs="Arial"/>
          <w:sz w:val="22"/>
        </w:rPr>
        <w:t xml:space="preserve">performed </w:t>
      </w:r>
      <w:r w:rsidR="00EE048F" w:rsidRPr="00DA0452">
        <w:rPr>
          <w:rFonts w:ascii="Arial" w:hAnsi="Arial" w:cs="Arial"/>
          <w:sz w:val="22"/>
        </w:rPr>
        <w:t xml:space="preserve">and </w:t>
      </w:r>
      <w:r w:rsidR="008D0E0C" w:rsidRPr="00DA0452">
        <w:rPr>
          <w:rFonts w:ascii="Arial" w:hAnsi="Arial" w:cs="Arial"/>
          <w:sz w:val="22"/>
        </w:rPr>
        <w:t>liver injury was graded by a</w:t>
      </w:r>
      <w:r w:rsidR="00267029" w:rsidRPr="00DA0452">
        <w:rPr>
          <w:rFonts w:ascii="Arial" w:hAnsi="Arial" w:cs="Arial"/>
          <w:sz w:val="22"/>
        </w:rPr>
        <w:t xml:space="preserve"> liver pathologist </w:t>
      </w:r>
      <w:r w:rsidR="008D0E0C" w:rsidRPr="00DA0452">
        <w:rPr>
          <w:rFonts w:ascii="Arial" w:hAnsi="Arial" w:cs="Arial"/>
          <w:sz w:val="22"/>
        </w:rPr>
        <w:t>using</w:t>
      </w:r>
      <w:r w:rsidR="00267029" w:rsidRPr="00DA0452">
        <w:rPr>
          <w:rFonts w:ascii="Arial" w:hAnsi="Arial" w:cs="Arial"/>
          <w:sz w:val="22"/>
        </w:rPr>
        <w:t xml:space="preserve"> the Suzuki classification</w:t>
      </w:r>
      <w:r w:rsidR="00267029" w:rsidRPr="00DA0452">
        <w:rPr>
          <w:rFonts w:ascii="Arial" w:hAnsi="Arial" w:cs="Arial"/>
          <w:sz w:val="22"/>
        </w:rPr>
        <w:fldChar w:fldCharType="begin">
          <w:fldData xml:space="preserve">PEVuZE5vdGU+PENpdGU+PEF1dGhvcj5TdXp1a2k8L0F1dGhvcj48WWVhcj4xOTkzPC9ZZWFyPjxS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</w:fldData>
        </w:fldChar>
      </w:r>
      <w:r w:rsidR="00E97555" w:rsidRPr="00DA0452">
        <w:rPr>
          <w:rFonts w:ascii="Arial" w:hAnsi="Arial" w:cs="Arial"/>
          <w:sz w:val="22"/>
        </w:rPr>
        <w:instrText xml:space="preserve"> ADDIN EN.CITE </w:instrText>
      </w:r>
      <w:r w:rsidR="00E97555" w:rsidRPr="00DA0452">
        <w:rPr>
          <w:rFonts w:ascii="Arial" w:hAnsi="Arial" w:cs="Arial"/>
          <w:sz w:val="22"/>
        </w:rPr>
        <w:fldChar w:fldCharType="begin">
          <w:fldData xml:space="preserve">PEVuZE5vdGU+PENpdGU+PEF1dGhvcj5TdXp1a2k8L0F1dGhvcj48WWVhcj4xOTkzPC9ZZWFyPjxS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</w:fldData>
        </w:fldChar>
      </w:r>
      <w:r w:rsidR="00E97555" w:rsidRPr="00DA0452">
        <w:rPr>
          <w:rFonts w:ascii="Arial" w:hAnsi="Arial" w:cs="Arial"/>
          <w:sz w:val="22"/>
        </w:rPr>
        <w:instrText xml:space="preserve"> ADDIN EN.CITE.DATA </w:instrText>
      </w:r>
      <w:r w:rsidR="00E97555" w:rsidRPr="00DA0452">
        <w:rPr>
          <w:rFonts w:ascii="Arial" w:hAnsi="Arial" w:cs="Arial"/>
          <w:sz w:val="22"/>
        </w:rPr>
      </w:r>
      <w:r w:rsidR="00E97555" w:rsidRPr="00DA0452">
        <w:rPr>
          <w:rFonts w:ascii="Arial" w:hAnsi="Arial" w:cs="Arial"/>
          <w:sz w:val="22"/>
        </w:rPr>
        <w:fldChar w:fldCharType="end"/>
      </w:r>
      <w:r w:rsidR="00267029" w:rsidRPr="00DA0452">
        <w:rPr>
          <w:rFonts w:ascii="Arial" w:hAnsi="Arial" w:cs="Arial"/>
          <w:sz w:val="22"/>
        </w:rPr>
      </w:r>
      <w:r w:rsidR="00267029" w:rsidRPr="00DA0452">
        <w:rPr>
          <w:rFonts w:ascii="Arial" w:hAnsi="Arial" w:cs="Arial"/>
          <w:sz w:val="22"/>
        </w:rPr>
        <w:fldChar w:fldCharType="separate"/>
      </w:r>
      <w:r w:rsidR="00E97555" w:rsidRPr="00DA0452">
        <w:rPr>
          <w:rFonts w:ascii="Arial" w:hAnsi="Arial" w:cs="Arial"/>
          <w:noProof/>
          <w:sz w:val="22"/>
          <w:vertAlign w:val="superscript"/>
        </w:rPr>
        <w:t>67,81</w:t>
      </w:r>
      <w:r w:rsidR="00267029" w:rsidRPr="00DA0452">
        <w:rPr>
          <w:rFonts w:ascii="Arial" w:hAnsi="Arial" w:cs="Arial"/>
          <w:sz w:val="22"/>
        </w:rPr>
        <w:fldChar w:fldCharType="end"/>
      </w:r>
      <w:r w:rsidR="00EE048F" w:rsidRPr="00DA0452">
        <w:rPr>
          <w:rFonts w:ascii="Arial" w:hAnsi="Arial" w:cs="Arial"/>
          <w:sz w:val="22"/>
        </w:rPr>
        <w:t>.</w:t>
      </w:r>
    </w:p>
    <w:p w14:paraId="549C4CED" w14:textId="5DA74AD2" w:rsidR="008E0D8F" w:rsidRPr="00DA0452" w:rsidRDefault="00D93277" w:rsidP="007E42C5">
      <w:pPr>
        <w:pStyle w:val="MDPI22heading2"/>
        <w:spacing w:line="360" w:lineRule="auto"/>
        <w:rPr>
          <w:rFonts w:ascii="Arial" w:hAnsi="Arial" w:cs="Arial"/>
          <w:sz w:val="22"/>
        </w:rPr>
      </w:pPr>
      <w:r w:rsidRPr="00DA0452">
        <w:rPr>
          <w:rFonts w:ascii="Arial" w:hAnsi="Arial" w:cs="Arial"/>
          <w:sz w:val="22"/>
        </w:rPr>
        <w:t xml:space="preserve">4.6. </w:t>
      </w:r>
      <w:r w:rsidR="008E0D8F" w:rsidRPr="00DA0452">
        <w:rPr>
          <w:rFonts w:ascii="Arial" w:hAnsi="Arial" w:cs="Arial"/>
          <w:sz w:val="22"/>
        </w:rPr>
        <w:t>Cell Death Assay</w:t>
      </w:r>
      <w:r w:rsidR="00EE048F" w:rsidRPr="00DA0452">
        <w:rPr>
          <w:rFonts w:ascii="Arial" w:hAnsi="Arial" w:cs="Arial"/>
          <w:sz w:val="22"/>
        </w:rPr>
        <w:tab/>
      </w:r>
    </w:p>
    <w:p w14:paraId="56EA8AA9" w14:textId="69E1FB1A" w:rsidR="00456C03" w:rsidRPr="00DA0452" w:rsidRDefault="000A5754" w:rsidP="007E42C5">
      <w:pPr>
        <w:pStyle w:val="MDPI31text"/>
        <w:spacing w:line="360" w:lineRule="auto"/>
        <w:rPr>
          <w:rFonts w:ascii="Arial" w:hAnsi="Arial" w:cs="Arial"/>
          <w:sz w:val="22"/>
        </w:rPr>
      </w:pPr>
      <w:r w:rsidRPr="00DA0452">
        <w:rPr>
          <w:rFonts w:ascii="Arial" w:hAnsi="Arial" w:cs="Arial"/>
          <w:sz w:val="22"/>
          <w:shd w:val="clear" w:color="auto" w:fill="FFFFFF"/>
        </w:rPr>
        <w:t xml:space="preserve">Terminal deoxynucleotidyl transferase </w:t>
      </w:r>
      <w:proofErr w:type="spellStart"/>
      <w:r w:rsidRPr="00DA0452">
        <w:rPr>
          <w:rFonts w:ascii="Arial" w:hAnsi="Arial" w:cs="Arial"/>
          <w:sz w:val="22"/>
          <w:shd w:val="clear" w:color="auto" w:fill="FFFFFF"/>
        </w:rPr>
        <w:t>dUTP</w:t>
      </w:r>
      <w:proofErr w:type="spellEnd"/>
      <w:r w:rsidRPr="00DA0452">
        <w:rPr>
          <w:rFonts w:ascii="Arial" w:hAnsi="Arial" w:cs="Arial"/>
          <w:sz w:val="22"/>
          <w:shd w:val="clear" w:color="auto" w:fill="FFFFFF"/>
        </w:rPr>
        <w:t xml:space="preserve"> nick end labeling</w:t>
      </w:r>
      <w:r w:rsidRPr="00DA0452">
        <w:rPr>
          <w:rFonts w:ascii="Arial" w:hAnsi="Arial" w:cs="Arial"/>
          <w:sz w:val="22"/>
        </w:rPr>
        <w:t xml:space="preserve"> (</w:t>
      </w:r>
      <w:r w:rsidR="00EE048F" w:rsidRPr="00DA0452">
        <w:rPr>
          <w:rFonts w:ascii="Arial" w:hAnsi="Arial" w:cs="Arial"/>
          <w:sz w:val="22"/>
        </w:rPr>
        <w:t>TUNEL</w:t>
      </w:r>
      <w:r w:rsidRPr="00DA0452">
        <w:rPr>
          <w:rFonts w:ascii="Arial" w:hAnsi="Arial" w:cs="Arial"/>
          <w:sz w:val="22"/>
        </w:rPr>
        <w:t>)</w:t>
      </w:r>
      <w:r w:rsidR="00EE048F" w:rsidRPr="00DA0452">
        <w:rPr>
          <w:rFonts w:ascii="Arial" w:hAnsi="Arial" w:cs="Arial"/>
          <w:sz w:val="22"/>
        </w:rPr>
        <w:t xml:space="preserve"> assay was performed on paraffin-embedded slides accordin</w:t>
      </w:r>
      <w:r w:rsidR="00121BB0" w:rsidRPr="00DA0452">
        <w:rPr>
          <w:rFonts w:ascii="Arial" w:hAnsi="Arial" w:cs="Arial"/>
          <w:sz w:val="22"/>
        </w:rPr>
        <w:t xml:space="preserve">g to </w:t>
      </w:r>
      <w:r w:rsidR="00745A9A" w:rsidRPr="00DA0452">
        <w:rPr>
          <w:rFonts w:ascii="Arial" w:hAnsi="Arial" w:cs="Arial"/>
          <w:sz w:val="22"/>
        </w:rPr>
        <w:t xml:space="preserve">manufacturer’s </w:t>
      </w:r>
      <w:r w:rsidR="00121BB0" w:rsidRPr="00DA0452">
        <w:rPr>
          <w:rFonts w:ascii="Arial" w:hAnsi="Arial" w:cs="Arial"/>
          <w:sz w:val="22"/>
        </w:rPr>
        <w:t xml:space="preserve">instructions </w:t>
      </w:r>
      <w:r w:rsidR="00745A9A" w:rsidRPr="00DA0452">
        <w:rPr>
          <w:rFonts w:ascii="Arial" w:hAnsi="Arial" w:cs="Arial"/>
          <w:sz w:val="22"/>
        </w:rPr>
        <w:t>(</w:t>
      </w:r>
      <w:r w:rsidR="00121BB0" w:rsidRPr="00DA0452">
        <w:rPr>
          <w:rFonts w:ascii="Arial" w:hAnsi="Arial" w:cs="Arial"/>
          <w:sz w:val="22"/>
        </w:rPr>
        <w:t>Abcam</w:t>
      </w:r>
      <w:r w:rsidR="00745A9A" w:rsidRPr="00DA0452">
        <w:rPr>
          <w:rFonts w:ascii="Arial" w:hAnsi="Arial" w:cs="Arial"/>
          <w:sz w:val="22"/>
        </w:rPr>
        <w:t>).</w:t>
      </w:r>
    </w:p>
    <w:p w14:paraId="44ACF8C0" w14:textId="6DA0937B" w:rsidR="00046478" w:rsidRPr="00DA0452" w:rsidRDefault="00D93277" w:rsidP="007E42C5">
      <w:pPr>
        <w:pStyle w:val="MDPI22heading2"/>
        <w:spacing w:line="360" w:lineRule="auto"/>
        <w:rPr>
          <w:rFonts w:ascii="Arial" w:hAnsi="Arial" w:cs="Arial"/>
          <w:sz w:val="22"/>
        </w:rPr>
      </w:pPr>
      <w:r w:rsidRPr="00DA0452">
        <w:rPr>
          <w:rFonts w:ascii="Arial" w:hAnsi="Arial" w:cs="Arial"/>
          <w:sz w:val="22"/>
        </w:rPr>
        <w:t xml:space="preserve">4.7. </w:t>
      </w:r>
      <w:r w:rsidR="00456C03" w:rsidRPr="00DA0452">
        <w:rPr>
          <w:rFonts w:ascii="Arial" w:hAnsi="Arial" w:cs="Arial"/>
          <w:sz w:val="22"/>
        </w:rPr>
        <w:t>Expression</w:t>
      </w:r>
      <w:r w:rsidR="00046478" w:rsidRPr="00DA0452">
        <w:rPr>
          <w:rFonts w:ascii="Arial" w:hAnsi="Arial" w:cs="Arial"/>
          <w:sz w:val="22"/>
        </w:rPr>
        <w:t xml:space="preserve"> profile of canonical</w:t>
      </w:r>
      <w:r w:rsidR="003C17B6" w:rsidRPr="00DA0452">
        <w:rPr>
          <w:rFonts w:ascii="Arial" w:hAnsi="Arial" w:cs="Arial"/>
          <w:sz w:val="22"/>
        </w:rPr>
        <w:t xml:space="preserve"> and </w:t>
      </w:r>
      <w:r w:rsidR="00046478" w:rsidRPr="00DA0452">
        <w:rPr>
          <w:rFonts w:ascii="Arial" w:hAnsi="Arial" w:cs="Arial"/>
          <w:sz w:val="22"/>
        </w:rPr>
        <w:t>non-canoni</w:t>
      </w:r>
      <w:r w:rsidR="00456C03" w:rsidRPr="00DA0452">
        <w:rPr>
          <w:rFonts w:ascii="Arial" w:hAnsi="Arial" w:cs="Arial"/>
          <w:sz w:val="22"/>
        </w:rPr>
        <w:t xml:space="preserve">cal inflammasome genes in mouse </w:t>
      </w:r>
      <w:r w:rsidR="00046478" w:rsidRPr="00DA0452">
        <w:rPr>
          <w:rFonts w:ascii="Arial" w:hAnsi="Arial" w:cs="Arial"/>
          <w:sz w:val="22"/>
        </w:rPr>
        <w:t>liver with IRI</w:t>
      </w:r>
    </w:p>
    <w:p w14:paraId="5FDA92E6" w14:textId="066F0654" w:rsidR="00D2432E" w:rsidRPr="00DA0452" w:rsidRDefault="00046478" w:rsidP="007E42C5">
      <w:pPr>
        <w:pStyle w:val="MDPI31text"/>
        <w:spacing w:line="360" w:lineRule="auto"/>
        <w:rPr>
          <w:rFonts w:ascii="Arial" w:eastAsia="CharisSIL" w:hAnsi="Arial" w:cs="Arial"/>
          <w:sz w:val="22"/>
        </w:rPr>
      </w:pPr>
      <w:r w:rsidRPr="00DA0452">
        <w:rPr>
          <w:rFonts w:ascii="Arial" w:eastAsia="CharisSIL" w:hAnsi="Arial" w:cs="Arial"/>
          <w:sz w:val="22"/>
        </w:rPr>
        <w:t xml:space="preserve">Microarray datasets were collected from National Institutes of Health (NIH)-National Center for Biotechnology Information (NCBI)-Gene Expression Omnibus (GEO) databases </w:t>
      </w:r>
      <w:r w:rsidR="00745A9A" w:rsidRPr="00DA0452">
        <w:rPr>
          <w:rFonts w:ascii="Arial" w:hAnsi="Arial" w:cs="Arial"/>
          <w:bCs/>
          <w:sz w:val="22"/>
        </w:rPr>
        <w:t>(</w:t>
      </w:r>
      <w:hyperlink r:id="rId24" w:history="1">
        <w:r w:rsidR="00745A9A" w:rsidRPr="00DA0452">
          <w:rPr>
            <w:rStyle w:val="Hyperlink"/>
            <w:rFonts w:ascii="Arial" w:hAnsi="Arial" w:cs="Arial"/>
            <w:sz w:val="22"/>
            <w:u w:val="none"/>
          </w:rPr>
          <w:t>https://www.ncbi.nlm.nih.gov/gds</w:t>
        </w:r>
      </w:hyperlink>
      <w:r w:rsidR="00745A9A" w:rsidRPr="00DA0452">
        <w:rPr>
          <w:rStyle w:val="Hyperlink"/>
          <w:rFonts w:ascii="Arial" w:hAnsi="Arial" w:cs="Arial"/>
          <w:sz w:val="22"/>
          <w:u w:val="none"/>
        </w:rPr>
        <w:t>)</w:t>
      </w:r>
      <w:r w:rsidR="00745A9A" w:rsidRPr="00DA0452">
        <w:rPr>
          <w:rFonts w:ascii="Arial" w:eastAsia="CharisSIL" w:hAnsi="Arial" w:cs="Arial"/>
          <w:sz w:val="22"/>
        </w:rPr>
        <w:t xml:space="preserve"> </w:t>
      </w:r>
      <w:r w:rsidRPr="00DA0452">
        <w:rPr>
          <w:rFonts w:ascii="Arial" w:eastAsia="CharisSIL" w:hAnsi="Arial" w:cs="Arial"/>
          <w:sz w:val="22"/>
        </w:rPr>
        <w:t xml:space="preserve">and analyzed with an </w:t>
      </w:r>
      <w:r w:rsidR="00745A9A" w:rsidRPr="00DA0452">
        <w:rPr>
          <w:rFonts w:ascii="Arial" w:eastAsia="CharisSIL" w:hAnsi="Arial" w:cs="Arial"/>
          <w:sz w:val="22"/>
        </w:rPr>
        <w:t>online software GEO2R (https://</w:t>
      </w:r>
      <w:hyperlink r:id="rId25" w:history="1">
        <w:r w:rsidR="00745A9A" w:rsidRPr="00DA0452">
          <w:rPr>
            <w:rStyle w:val="Hyperlink"/>
            <w:rFonts w:ascii="Arial" w:eastAsia="CharisSIL" w:hAnsi="Arial" w:cs="Arial"/>
            <w:sz w:val="22"/>
            <w:u w:val="none"/>
          </w:rPr>
          <w:t>www.ncbi.nlm.nih.gov/geo/geo2r/</w:t>
        </w:r>
      </w:hyperlink>
      <w:r w:rsidRPr="00DA0452">
        <w:rPr>
          <w:rFonts w:ascii="Arial" w:eastAsia="CharisSIL" w:hAnsi="Arial" w:cs="Arial"/>
          <w:sz w:val="22"/>
        </w:rPr>
        <w:t>). The detailed information of the GEO datasets was shown in figure</w:t>
      </w:r>
      <w:r w:rsidR="00CC4F8A" w:rsidRPr="00DA0452">
        <w:rPr>
          <w:rFonts w:ascii="Arial" w:eastAsia="CharisSIL" w:hAnsi="Arial" w:cs="Arial"/>
          <w:sz w:val="22"/>
        </w:rPr>
        <w:t>s</w:t>
      </w:r>
      <w:r w:rsidRPr="00DA0452">
        <w:rPr>
          <w:rFonts w:ascii="Arial" w:eastAsia="CharisSIL" w:hAnsi="Arial" w:cs="Arial"/>
          <w:sz w:val="22"/>
        </w:rPr>
        <w:t xml:space="preserve"> </w:t>
      </w:r>
      <w:r w:rsidR="00CC4F8A" w:rsidRPr="00DA0452">
        <w:rPr>
          <w:rFonts w:ascii="Arial" w:eastAsia="CharisSIL" w:hAnsi="Arial" w:cs="Arial"/>
          <w:sz w:val="22"/>
        </w:rPr>
        <w:t xml:space="preserve">2 and 3 </w:t>
      </w:r>
      <w:r w:rsidRPr="00DA0452">
        <w:rPr>
          <w:rFonts w:ascii="Arial" w:eastAsia="CharisSIL" w:hAnsi="Arial" w:cs="Arial"/>
          <w:sz w:val="22"/>
        </w:rPr>
        <w:t>and supplemental tables</w:t>
      </w:r>
      <w:r w:rsidR="00190F96" w:rsidRPr="00DA0452">
        <w:rPr>
          <w:rFonts w:ascii="Arial" w:eastAsia="CharisSIL" w:hAnsi="Arial" w:cs="Arial"/>
          <w:sz w:val="22"/>
        </w:rPr>
        <w:t xml:space="preserve"> using our pioneered big data mining strategy</w:t>
      </w:r>
      <w:r w:rsidR="00190F96" w:rsidRPr="00DA0452">
        <w:rPr>
          <w:rFonts w:ascii="Arial" w:eastAsia="CharisSIL" w:hAnsi="Arial" w:cs="Arial"/>
          <w:sz w:val="22"/>
        </w:rPr>
        <w:fldChar w:fldCharType="begin">
          <w:fldData xml:space="preserve">PEVuZE5vdGU+PENpdGU+PEF1dGhvcj5OZzwvQXV0aG9yPjxZZWFyPjIwMDQ8L1llYXI+PFJlY051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</w:fldData>
        </w:fldChar>
      </w:r>
      <w:r w:rsidR="00E97555" w:rsidRPr="00DA0452">
        <w:rPr>
          <w:rFonts w:ascii="Arial" w:eastAsia="CharisSIL" w:hAnsi="Arial" w:cs="Arial"/>
          <w:sz w:val="22"/>
        </w:rPr>
        <w:instrText xml:space="preserve"> ADDIN EN.CITE </w:instrText>
      </w:r>
      <w:r w:rsidR="00E97555" w:rsidRPr="00DA0452">
        <w:rPr>
          <w:rFonts w:ascii="Arial" w:eastAsia="CharisSIL" w:hAnsi="Arial" w:cs="Arial"/>
          <w:sz w:val="22"/>
        </w:rPr>
        <w:fldChar w:fldCharType="begin">
          <w:fldData xml:space="preserve">PEVuZE5vdGU+PENpdGU+PEF1dGhvcj5OZzwvQXV0aG9yPjxZZWFyPjIwMDQ8L1llYXI+PFJlY051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</w:fldData>
        </w:fldChar>
      </w:r>
      <w:r w:rsidR="00E97555" w:rsidRPr="00DA0452">
        <w:rPr>
          <w:rFonts w:ascii="Arial" w:eastAsia="CharisSIL" w:hAnsi="Arial" w:cs="Arial"/>
          <w:sz w:val="22"/>
        </w:rPr>
        <w:instrText xml:space="preserve"> ADDIN EN.CITE.DATA </w:instrText>
      </w:r>
      <w:r w:rsidR="00E97555" w:rsidRPr="00DA0452">
        <w:rPr>
          <w:rFonts w:ascii="Arial" w:eastAsia="CharisSIL" w:hAnsi="Arial" w:cs="Arial"/>
          <w:sz w:val="22"/>
        </w:rPr>
      </w:r>
      <w:r w:rsidR="00E97555" w:rsidRPr="00DA0452">
        <w:rPr>
          <w:rFonts w:ascii="Arial" w:eastAsia="CharisSIL" w:hAnsi="Arial" w:cs="Arial"/>
          <w:sz w:val="22"/>
        </w:rPr>
        <w:fldChar w:fldCharType="end"/>
      </w:r>
      <w:r w:rsidR="00190F96" w:rsidRPr="00DA0452">
        <w:rPr>
          <w:rFonts w:ascii="Arial" w:eastAsia="CharisSIL" w:hAnsi="Arial" w:cs="Arial"/>
          <w:sz w:val="22"/>
        </w:rPr>
      </w:r>
      <w:r w:rsidR="00190F96" w:rsidRPr="00DA0452">
        <w:rPr>
          <w:rFonts w:ascii="Arial" w:eastAsia="CharisSIL" w:hAnsi="Arial" w:cs="Arial"/>
          <w:sz w:val="22"/>
        </w:rPr>
        <w:fldChar w:fldCharType="separate"/>
      </w:r>
      <w:r w:rsidR="00E97555" w:rsidRPr="00DA0452">
        <w:rPr>
          <w:rFonts w:ascii="Arial" w:eastAsia="CharisSIL" w:hAnsi="Arial" w:cs="Arial"/>
          <w:noProof/>
          <w:sz w:val="22"/>
          <w:vertAlign w:val="superscript"/>
        </w:rPr>
        <w:t>57-60</w:t>
      </w:r>
      <w:r w:rsidR="00190F96" w:rsidRPr="00DA0452">
        <w:rPr>
          <w:rFonts w:ascii="Arial" w:eastAsia="CharisSIL" w:hAnsi="Arial" w:cs="Arial"/>
          <w:sz w:val="22"/>
        </w:rPr>
        <w:fldChar w:fldCharType="end"/>
      </w:r>
      <w:r w:rsidRPr="00DA0452">
        <w:rPr>
          <w:rFonts w:ascii="Arial" w:eastAsia="CharisSIL" w:hAnsi="Arial" w:cs="Arial"/>
          <w:sz w:val="22"/>
        </w:rPr>
        <w:t>.</w:t>
      </w:r>
      <w:r w:rsidR="00D2432E" w:rsidRPr="00DA0452">
        <w:rPr>
          <w:rFonts w:ascii="Arial" w:hAnsi="Arial" w:cs="Arial"/>
          <w:i/>
          <w:sz w:val="22"/>
        </w:rPr>
        <w:t xml:space="preserve"> </w:t>
      </w:r>
    </w:p>
    <w:p w14:paraId="18E9A82D" w14:textId="5C50BF49" w:rsidR="00D2432E" w:rsidRPr="00DA0452" w:rsidRDefault="00D93277" w:rsidP="007E42C5">
      <w:pPr>
        <w:pStyle w:val="MDPI22heading2"/>
        <w:spacing w:line="360" w:lineRule="auto"/>
        <w:rPr>
          <w:rFonts w:ascii="Arial" w:hAnsi="Arial" w:cs="Arial"/>
          <w:sz w:val="22"/>
        </w:rPr>
      </w:pPr>
      <w:r w:rsidRPr="00DA0452">
        <w:rPr>
          <w:rFonts w:ascii="Arial" w:hAnsi="Arial" w:cs="Arial"/>
          <w:sz w:val="22"/>
        </w:rPr>
        <w:t xml:space="preserve">4.8. </w:t>
      </w:r>
      <w:r w:rsidR="00D2432E" w:rsidRPr="00DA0452">
        <w:rPr>
          <w:rFonts w:ascii="Arial" w:hAnsi="Arial" w:cs="Arial"/>
          <w:sz w:val="22"/>
        </w:rPr>
        <w:t>Statistics</w:t>
      </w:r>
    </w:p>
    <w:p w14:paraId="4F050BA7" w14:textId="40A43D48" w:rsidR="00E102EC" w:rsidRPr="00DA0452" w:rsidRDefault="00D2432E" w:rsidP="007E42C5">
      <w:pPr>
        <w:pStyle w:val="MDPI31text"/>
        <w:spacing w:line="360" w:lineRule="auto"/>
        <w:rPr>
          <w:rFonts w:ascii="Arial" w:hAnsi="Arial" w:cs="Arial"/>
          <w:b/>
          <w:sz w:val="22"/>
        </w:rPr>
      </w:pPr>
      <w:r w:rsidRPr="00DA0452">
        <w:rPr>
          <w:rFonts w:ascii="Arial" w:hAnsi="Arial" w:cs="Arial"/>
          <w:sz w:val="22"/>
        </w:rPr>
        <w:t xml:space="preserve">Experiments were performed at least three times and differences are expressed as means and standard deviations. Statistical comparisons between experimental groups were compared by paired Student’s </w:t>
      </w:r>
      <w:r w:rsidRPr="00DA0452">
        <w:rPr>
          <w:rFonts w:ascii="Arial" w:hAnsi="Arial" w:cs="Arial"/>
          <w:i/>
          <w:sz w:val="22"/>
        </w:rPr>
        <w:t xml:space="preserve">t </w:t>
      </w:r>
      <w:r w:rsidRPr="00DA0452">
        <w:rPr>
          <w:rFonts w:ascii="Arial" w:hAnsi="Arial" w:cs="Arial"/>
          <w:sz w:val="22"/>
        </w:rPr>
        <w:t xml:space="preserve">test or one-way analysis of variance. A </w:t>
      </w:r>
      <w:r w:rsidR="00760C6B" w:rsidRPr="00DA0452">
        <w:rPr>
          <w:rFonts w:ascii="Arial" w:hAnsi="Arial" w:cs="Arial"/>
          <w:sz w:val="22"/>
        </w:rPr>
        <w:t>P</w:t>
      </w:r>
      <w:r w:rsidR="00957E02" w:rsidRPr="00DA0452">
        <w:rPr>
          <w:rFonts w:ascii="Arial" w:hAnsi="Arial" w:cs="Arial"/>
          <w:sz w:val="22"/>
        </w:rPr>
        <w:t>&lt;</w:t>
      </w:r>
      <w:r w:rsidRPr="00DA0452">
        <w:rPr>
          <w:rFonts w:ascii="Arial" w:hAnsi="Arial" w:cs="Arial"/>
          <w:sz w:val="22"/>
        </w:rPr>
        <w:t>0.05 was considered statistically significant</w:t>
      </w:r>
      <w:r w:rsidR="00E315CD" w:rsidRPr="00DA0452">
        <w:rPr>
          <w:rFonts w:ascii="Arial" w:hAnsi="Arial" w:cs="Arial"/>
          <w:sz w:val="22"/>
        </w:rPr>
        <w:t>.</w:t>
      </w:r>
    </w:p>
    <w:p w14:paraId="56154F11" w14:textId="77777777" w:rsidR="00D93277" w:rsidRPr="00DA0452" w:rsidRDefault="00D93277" w:rsidP="007E42C5">
      <w:pPr>
        <w:spacing w:line="360" w:lineRule="auto"/>
        <w:rPr>
          <w:rFonts w:ascii="Arial" w:hAnsi="Arial" w:cs="Arial"/>
          <w:b/>
          <w:bCs/>
          <w:sz w:val="22"/>
          <w:szCs w:val="22"/>
        </w:rPr>
      </w:pPr>
      <w:r w:rsidRPr="00DA0452">
        <w:rPr>
          <w:rFonts w:ascii="Arial" w:hAnsi="Arial" w:cs="Arial"/>
          <w:b/>
          <w:bCs/>
          <w:sz w:val="22"/>
          <w:szCs w:val="22"/>
        </w:rPr>
        <w:br w:type="page"/>
      </w:r>
    </w:p>
    <w:p w14:paraId="463BED0D" w14:textId="315CF44F" w:rsidR="00E102EC" w:rsidRPr="00DA0452" w:rsidRDefault="00126C41" w:rsidP="007E42C5">
      <w:pPr>
        <w:adjustRightInd w:val="0"/>
        <w:snapToGrid w:val="0"/>
        <w:spacing w:after="240" w:line="360" w:lineRule="auto"/>
        <w:jc w:val="both"/>
        <w:rPr>
          <w:rFonts w:ascii="Arial" w:hAnsi="Arial" w:cs="Arial"/>
          <w:b/>
          <w:bCs/>
          <w:sz w:val="22"/>
          <w:szCs w:val="22"/>
        </w:rPr>
      </w:pPr>
      <w:r w:rsidRPr="00DA0452">
        <w:rPr>
          <w:rFonts w:ascii="Arial" w:hAnsi="Arial" w:cs="Arial"/>
          <w:b/>
          <w:bCs/>
          <w:sz w:val="22"/>
          <w:szCs w:val="22"/>
        </w:rPr>
        <w:lastRenderedPageBreak/>
        <w:t>Supplementary materials</w:t>
      </w:r>
    </w:p>
    <w:tbl>
      <w:tblPr>
        <w:tblW w:w="7940" w:type="dxa"/>
        <w:tblCellMar>
          <w:left w:w="0" w:type="dxa"/>
          <w:right w:w="0" w:type="dxa"/>
        </w:tblCellMar>
        <w:tblLook w:val="0620" w:firstRow="1" w:lastRow="0" w:firstColumn="0" w:lastColumn="0" w:noHBand="1" w:noVBand="1"/>
      </w:tblPr>
      <w:tblGrid>
        <w:gridCol w:w="925"/>
        <w:gridCol w:w="812"/>
        <w:gridCol w:w="774"/>
        <w:gridCol w:w="705"/>
        <w:gridCol w:w="1065"/>
        <w:gridCol w:w="1368"/>
        <w:gridCol w:w="1249"/>
        <w:gridCol w:w="1042"/>
      </w:tblGrid>
      <w:tr w:rsidR="00E102EC" w:rsidRPr="002D2C59" w14:paraId="2DB547CD" w14:textId="77777777" w:rsidTr="00E102EC">
        <w:trPr>
          <w:trHeight w:val="393"/>
        </w:trPr>
        <w:tc>
          <w:tcPr>
            <w:tcW w:w="4281" w:type="dxa"/>
            <w:gridSpan w:val="5"/>
            <w:tcBorders>
              <w:top w:val="single" w:sz="8" w:space="0" w:color="FFFFFF"/>
              <w:left w:val="single" w:sz="8" w:space="0" w:color="FFFFFF"/>
              <w:bottom w:val="single" w:sz="24" w:space="0" w:color="FFFFFF"/>
              <w:right w:val="single" w:sz="8" w:space="0" w:color="FFFFFF"/>
            </w:tcBorders>
            <w:shd w:val="clear" w:color="auto" w:fill="4F81BD"/>
            <w:tcMar>
              <w:top w:w="8" w:type="dxa"/>
              <w:left w:w="8" w:type="dxa"/>
              <w:bottom w:w="0" w:type="dxa"/>
              <w:right w:w="8" w:type="dxa"/>
            </w:tcMar>
            <w:vAlign w:val="center"/>
            <w:hideMark/>
          </w:tcPr>
          <w:p w14:paraId="12620F7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Information of Database </w:t>
            </w:r>
          </w:p>
        </w:tc>
        <w:tc>
          <w:tcPr>
            <w:tcW w:w="1368" w:type="dxa"/>
            <w:tcBorders>
              <w:top w:val="single" w:sz="8" w:space="0" w:color="FFFFFF"/>
              <w:left w:val="single" w:sz="8" w:space="0" w:color="FFFFFF"/>
              <w:bottom w:val="single" w:sz="24" w:space="0" w:color="FFFFFF"/>
              <w:right w:val="single" w:sz="8" w:space="0" w:color="FFFFFF"/>
            </w:tcBorders>
            <w:shd w:val="clear" w:color="auto" w:fill="4F81BD"/>
            <w:tcMar>
              <w:top w:w="8" w:type="dxa"/>
              <w:left w:w="8" w:type="dxa"/>
              <w:bottom w:w="0" w:type="dxa"/>
              <w:right w:w="8" w:type="dxa"/>
            </w:tcMar>
            <w:vAlign w:val="center"/>
            <w:hideMark/>
          </w:tcPr>
          <w:p w14:paraId="56F92CD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Number of gene expression changes </w:t>
            </w:r>
          </w:p>
        </w:tc>
        <w:tc>
          <w:tcPr>
            <w:tcW w:w="1249" w:type="dxa"/>
            <w:tcBorders>
              <w:top w:val="single" w:sz="8" w:space="0" w:color="FFFFFF"/>
              <w:left w:val="single" w:sz="8" w:space="0" w:color="FFFFFF"/>
              <w:bottom w:val="single" w:sz="24" w:space="0" w:color="FFFFFF"/>
              <w:right w:val="single" w:sz="8" w:space="0" w:color="FFFFFF"/>
            </w:tcBorders>
            <w:shd w:val="clear" w:color="auto" w:fill="4F81BD"/>
            <w:tcMar>
              <w:top w:w="8" w:type="dxa"/>
              <w:left w:w="8" w:type="dxa"/>
              <w:bottom w:w="0" w:type="dxa"/>
              <w:right w:w="8" w:type="dxa"/>
            </w:tcMar>
            <w:vAlign w:val="center"/>
            <w:hideMark/>
          </w:tcPr>
          <w:p w14:paraId="303911D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Gene symbol</w:t>
            </w:r>
          </w:p>
        </w:tc>
        <w:tc>
          <w:tcPr>
            <w:tcW w:w="1042" w:type="dxa"/>
            <w:tcBorders>
              <w:top w:val="single" w:sz="8" w:space="0" w:color="FFFFFF"/>
              <w:left w:val="single" w:sz="8" w:space="0" w:color="FFFFFF"/>
              <w:bottom w:val="single" w:sz="24" w:space="0" w:color="FFFFFF"/>
              <w:right w:val="single" w:sz="8" w:space="0" w:color="FFFFFF"/>
            </w:tcBorders>
            <w:shd w:val="clear" w:color="auto" w:fill="4F81BD"/>
            <w:tcMar>
              <w:top w:w="8" w:type="dxa"/>
              <w:left w:w="8" w:type="dxa"/>
              <w:bottom w:w="0" w:type="dxa"/>
              <w:right w:w="8" w:type="dxa"/>
            </w:tcMar>
            <w:vAlign w:val="center"/>
            <w:hideMark/>
          </w:tcPr>
          <w:p w14:paraId="186D21C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Fold change</w:t>
            </w:r>
          </w:p>
        </w:tc>
      </w:tr>
      <w:tr w:rsidR="00E102EC" w:rsidRPr="002D2C59" w14:paraId="17E58CB9" w14:textId="77777777" w:rsidTr="00E102EC">
        <w:trPr>
          <w:trHeight w:val="165"/>
        </w:trPr>
        <w:tc>
          <w:tcPr>
            <w:tcW w:w="925" w:type="dxa"/>
            <w:vMerge w:val="restart"/>
            <w:tcBorders>
              <w:top w:val="single" w:sz="24"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1E90570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GSE10652</w:t>
            </w:r>
          </w:p>
        </w:tc>
        <w:tc>
          <w:tcPr>
            <w:tcW w:w="812" w:type="dxa"/>
            <w:vMerge w:val="restart"/>
            <w:tcBorders>
              <w:top w:val="single" w:sz="24"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2267229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Hepatic ischemia</w:t>
            </w:r>
          </w:p>
        </w:tc>
        <w:tc>
          <w:tcPr>
            <w:tcW w:w="774" w:type="dxa"/>
            <w:vMerge w:val="restart"/>
            <w:tcBorders>
              <w:top w:val="single" w:sz="24"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69A721D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Liver </w:t>
            </w:r>
          </w:p>
        </w:tc>
        <w:tc>
          <w:tcPr>
            <w:tcW w:w="705" w:type="dxa"/>
            <w:vMerge w:val="restart"/>
            <w:tcBorders>
              <w:top w:val="single" w:sz="24"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4BCB3D21"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Mice </w:t>
            </w:r>
          </w:p>
        </w:tc>
        <w:tc>
          <w:tcPr>
            <w:tcW w:w="1065" w:type="dxa"/>
            <w:vMerge w:val="restart"/>
            <w:tcBorders>
              <w:top w:val="single" w:sz="24"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4EF5020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 1-month 30/0 vs1-month</w:t>
            </w:r>
            <w:r w:rsidRPr="006A75DA">
              <w:rPr>
                <w:rFonts w:ascii="Arial" w:eastAsia="Times New Roman" w:hAnsi="Arial" w:cs="Arial"/>
                <w:color w:val="000000"/>
                <w:kern w:val="24"/>
                <w:sz w:val="18"/>
                <w:szCs w:val="18"/>
                <w:lang w:eastAsia="zh-CN"/>
              </w:rPr>
              <w:t xml:space="preserve"> </w:t>
            </w:r>
            <w:r w:rsidRPr="006A75DA">
              <w:rPr>
                <w:rFonts w:ascii="Arial" w:eastAsia="Times New Roman" w:hAnsi="Arial" w:cs="Arial"/>
                <w:color w:val="000000"/>
                <w:kern w:val="24"/>
                <w:sz w:val="18"/>
                <w:szCs w:val="18"/>
              </w:rPr>
              <w:t xml:space="preserve">Sham </w:t>
            </w:r>
          </w:p>
        </w:tc>
        <w:tc>
          <w:tcPr>
            <w:tcW w:w="1368" w:type="dxa"/>
            <w:vMerge w:val="restart"/>
            <w:tcBorders>
              <w:top w:val="single" w:sz="24"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285B23E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7 genes changed (up_2, down_5)</w:t>
            </w:r>
          </w:p>
        </w:tc>
        <w:tc>
          <w:tcPr>
            <w:tcW w:w="1249" w:type="dxa"/>
            <w:tcBorders>
              <w:top w:val="single" w:sz="24"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4B7E181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NLRP12</w:t>
            </w:r>
          </w:p>
        </w:tc>
        <w:tc>
          <w:tcPr>
            <w:tcW w:w="1042" w:type="dxa"/>
            <w:tcBorders>
              <w:top w:val="single" w:sz="24"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3F6EC76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-0.8883184</w:t>
            </w:r>
          </w:p>
        </w:tc>
      </w:tr>
      <w:tr w:rsidR="00E102EC" w:rsidRPr="002D2C59" w14:paraId="4E2C815D"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C544CC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9134C2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5C914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E3D9A2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5053D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0AE22D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537C99D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GBP7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6E264B8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0.63616959</w:t>
            </w:r>
          </w:p>
        </w:tc>
      </w:tr>
      <w:tr w:rsidR="00E102EC" w:rsidRPr="002D2C59" w14:paraId="38AB1A33"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C6BA86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2916B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8586DD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37C019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55E82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B8FCE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04CA519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CASP4</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60A86EA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-0.5148444</w:t>
            </w:r>
          </w:p>
        </w:tc>
      </w:tr>
      <w:tr w:rsidR="00E102EC" w:rsidRPr="002D2C59" w14:paraId="5899C7ED"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18DC3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C4DA9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E03681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3BD16E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8240F2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67363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2496F7E1"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TXNIP</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4EB032C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-0.408318</w:t>
            </w:r>
          </w:p>
        </w:tc>
      </w:tr>
      <w:tr w:rsidR="00E102EC" w:rsidRPr="002D2C59" w14:paraId="12839594"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E97A6B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E294B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170F89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5FDA23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448D9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6F7C3F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7A27030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45ACD56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-0.3325283</w:t>
            </w:r>
          </w:p>
        </w:tc>
      </w:tr>
      <w:tr w:rsidR="00E102EC" w:rsidRPr="002D2C59" w14:paraId="743F99E1"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D0E1B5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3BCAE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DE2A6E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2AAAB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EE4F58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0ACAA0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0B03311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PLCB2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47F572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0.31739946</w:t>
            </w:r>
          </w:p>
        </w:tc>
      </w:tr>
      <w:tr w:rsidR="00E102EC" w:rsidRPr="002D2C59" w14:paraId="2E860851"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6FF52B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14E14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812BCA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1DD23E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BB7DDD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C74BE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3B827C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AD9BF21"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-0.2500171</w:t>
            </w:r>
          </w:p>
        </w:tc>
      </w:tr>
      <w:tr w:rsidR="00E102EC" w:rsidRPr="002D2C59" w14:paraId="7229AD66"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6F9CF2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88D398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E4BD8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476A1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val="restart"/>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44BEA96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 1-month 60/0 vs 1-month</w:t>
            </w:r>
            <w:r w:rsidRPr="006A75DA">
              <w:rPr>
                <w:rFonts w:ascii="Arial" w:eastAsia="Times New Roman" w:hAnsi="Arial" w:cs="Arial"/>
                <w:color w:val="000000"/>
                <w:kern w:val="24"/>
                <w:sz w:val="18"/>
                <w:szCs w:val="18"/>
                <w:lang w:eastAsia="zh-CN"/>
              </w:rPr>
              <w:t xml:space="preserve"> </w:t>
            </w:r>
            <w:r w:rsidRPr="006A75DA">
              <w:rPr>
                <w:rFonts w:ascii="Arial" w:eastAsia="Times New Roman" w:hAnsi="Arial" w:cs="Arial"/>
                <w:color w:val="000000"/>
                <w:kern w:val="24"/>
                <w:sz w:val="18"/>
                <w:szCs w:val="18"/>
              </w:rPr>
              <w:t xml:space="preserve">Sham </w:t>
            </w:r>
          </w:p>
        </w:tc>
        <w:tc>
          <w:tcPr>
            <w:tcW w:w="1368" w:type="dxa"/>
            <w:vMerge w:val="restart"/>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6176EB8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12 genes changed (up_2, down_10)</w:t>
            </w: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2A35881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GBP7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62B26DC3"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0.67488544</w:t>
            </w:r>
          </w:p>
        </w:tc>
      </w:tr>
      <w:tr w:rsidR="00E102EC" w:rsidRPr="002D2C59" w14:paraId="0F2F847F"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3EE20E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171520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3659A8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E63D2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AC4002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C46472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4F24C0D1"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CYBA</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5005F25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-0.4861952</w:t>
            </w:r>
          </w:p>
        </w:tc>
      </w:tr>
      <w:tr w:rsidR="00E102EC" w:rsidRPr="002D2C59" w14:paraId="5FE2A2C4"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FAC42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43884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8CFAE2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25A293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7EC5BF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19171B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53C468E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CASP4</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30F91D3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-0.5421473</w:t>
            </w:r>
          </w:p>
        </w:tc>
      </w:tr>
      <w:tr w:rsidR="00E102EC" w:rsidRPr="002D2C59" w14:paraId="06097727"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48B269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9549CE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1494F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A3F7B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B63DB1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0D7C0B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4009066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CYBB</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3547295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-0.9309736</w:t>
            </w:r>
          </w:p>
        </w:tc>
      </w:tr>
      <w:tr w:rsidR="00E102EC" w:rsidRPr="002D2C59" w14:paraId="49BD4485"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42CBB6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1E4D0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7D49D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D86066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9B0AD0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9EBD3C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3728E731"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TXNIP</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373A117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-0.4107721</w:t>
            </w:r>
          </w:p>
        </w:tc>
      </w:tr>
      <w:tr w:rsidR="00E102EC" w:rsidRPr="002D2C59" w14:paraId="08BED698"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FA7BE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0713C9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32E52B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326D7A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42BA72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9B7E48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5EC6B75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0874ED43"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-0.3163934</w:t>
            </w:r>
          </w:p>
        </w:tc>
      </w:tr>
      <w:tr w:rsidR="00E102EC" w:rsidRPr="002D2C59" w14:paraId="3800EB4D"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C3B41F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5F464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18C51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34D403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5A587C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A56923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763344C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GBP2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27E28479"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-0.2458004</w:t>
            </w:r>
          </w:p>
        </w:tc>
      </w:tr>
      <w:tr w:rsidR="00E102EC" w:rsidRPr="002D2C59" w14:paraId="40349EC3"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64FBE8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4D9E9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8CA7E6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60AE1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704167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2DF29E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365745C1"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JAK1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4D1BD7D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-0.2762813</w:t>
            </w:r>
          </w:p>
        </w:tc>
      </w:tr>
      <w:tr w:rsidR="00E102EC" w:rsidRPr="002D2C59" w14:paraId="4D603CFD"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BB6D2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56D0C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F95105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4A047C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3EE47E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74A367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55199973"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5220BF8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-0.2834012</w:t>
            </w:r>
          </w:p>
        </w:tc>
      </w:tr>
      <w:tr w:rsidR="00E102EC" w:rsidRPr="002D2C59" w14:paraId="79B6AEBA"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10906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681694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DAFE3A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FBCE9D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D635D5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8004E4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5EC725C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CTSB</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901EB9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-0.2889644</w:t>
            </w:r>
          </w:p>
        </w:tc>
      </w:tr>
      <w:tr w:rsidR="00E102EC" w:rsidRPr="002D2C59" w14:paraId="1F9B1FDC"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5A175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B3E7BE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723831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869CC9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DDAD3F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F03528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0D82A333"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SUGT1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67BB82F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-0.3365294</w:t>
            </w:r>
          </w:p>
        </w:tc>
      </w:tr>
      <w:tr w:rsidR="00E102EC" w:rsidRPr="002D2C59" w14:paraId="699BEB55"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D21F94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645DF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476031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6200F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0CCF67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21876D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6F95069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MAVS</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432B27A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0.3834712</w:t>
            </w:r>
          </w:p>
        </w:tc>
      </w:tr>
      <w:tr w:rsidR="00E102EC" w:rsidRPr="002D2C59" w14:paraId="589636B9"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D9FFD4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DC4B87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EE5194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6086CA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val="restart"/>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1C3DEA3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1-month 90/0 vs 1-month Sham </w:t>
            </w:r>
          </w:p>
        </w:tc>
        <w:tc>
          <w:tcPr>
            <w:tcW w:w="1368" w:type="dxa"/>
            <w:vMerge w:val="restart"/>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0E4DF5E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12 genes changed (up_1, down_11)</w:t>
            </w: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5FDF56D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IL18</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61256B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-0.2457362</w:t>
            </w:r>
          </w:p>
        </w:tc>
      </w:tr>
      <w:tr w:rsidR="00E102EC" w:rsidRPr="002D2C59" w14:paraId="680368AA"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BE3B8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FED8E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D4D3F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3D56D3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DCBF52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488C40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2DD4A80B"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NLRP12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523F78A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-0.8045909</w:t>
            </w:r>
          </w:p>
        </w:tc>
      </w:tr>
      <w:tr w:rsidR="00E102EC" w:rsidRPr="002D2C59" w14:paraId="71FA8F5C"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D33A1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368799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A0E868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4AD01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31ECCC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FA33C9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457890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7D3193A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-0.2710513</w:t>
            </w:r>
          </w:p>
        </w:tc>
      </w:tr>
      <w:tr w:rsidR="00E102EC" w:rsidRPr="002D2C59" w14:paraId="660AE3AA"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45ABC0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EC18E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84573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B13D2F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292429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010D54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70D1B58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ANTXR1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382E5F4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-0.2185604</w:t>
            </w:r>
          </w:p>
        </w:tc>
      </w:tr>
      <w:tr w:rsidR="00E102EC" w:rsidRPr="002D2C59" w14:paraId="6F62BC16"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ACCD0A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E6DF6C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BA1152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DB5190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78D698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7150C1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7D7CEDB2"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CYBA</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3CB7B9E1"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-0.4167292</w:t>
            </w:r>
          </w:p>
        </w:tc>
      </w:tr>
      <w:tr w:rsidR="00E102EC" w:rsidRPr="002D2C59" w14:paraId="35AF34AC"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9D67F8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E7D28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849FD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F505C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0EC455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32CF97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6F6B226B"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CYBB</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7C14668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-0.8593563</w:t>
            </w:r>
          </w:p>
        </w:tc>
      </w:tr>
      <w:tr w:rsidR="00E102EC" w:rsidRPr="002D2C59" w14:paraId="6663B0C5"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D84714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FB16A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7A1A8D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D615C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30EEB9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E71718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011C0D6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TXNIP</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2C3AC9F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-0.5697741</w:t>
            </w:r>
          </w:p>
        </w:tc>
      </w:tr>
      <w:tr w:rsidR="00E102EC" w:rsidRPr="002D2C59" w14:paraId="3FB5B5CD"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81744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657CAB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08F4B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A21F8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9A127B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67E240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0038D40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CTSB</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F2A957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-0.2697028</w:t>
            </w:r>
          </w:p>
        </w:tc>
      </w:tr>
      <w:tr w:rsidR="00E102EC" w:rsidRPr="002D2C59" w14:paraId="6153E041"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90C561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94F50F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2E154A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978F3A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028A3A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21B819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447F0C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CASP4</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26ECB12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-0.4232423</w:t>
            </w:r>
          </w:p>
        </w:tc>
      </w:tr>
      <w:tr w:rsidR="00E102EC" w:rsidRPr="002D2C59" w14:paraId="45CC4942"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CF105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7B243E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CE2CEA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1EB42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8F34EE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927005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4844A5D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JAK1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0C9B886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-0.213004</w:t>
            </w:r>
          </w:p>
        </w:tc>
      </w:tr>
      <w:tr w:rsidR="00E102EC" w:rsidRPr="002D2C59" w14:paraId="44544B5C"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923362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6E1537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D4B687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F2DF6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071C50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7A1012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66B6F9F1"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GBP7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49F74E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0.62262234</w:t>
            </w:r>
          </w:p>
        </w:tc>
      </w:tr>
      <w:tr w:rsidR="00E102EC" w:rsidRPr="002D2C59" w14:paraId="1A4A0ACF"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DBDDEA"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DD3D8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B8DACD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52BD32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D503125"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87A383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43CADBC3"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585D9C82"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-0.3502289</w:t>
            </w:r>
          </w:p>
        </w:tc>
      </w:tr>
      <w:tr w:rsidR="00E102EC" w:rsidRPr="006A75DA" w14:paraId="4C018785"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58D6A0A"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29B60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38434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D7A628B"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val="restart"/>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5B23679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12-months 30/0 vs 12 </w:t>
            </w:r>
            <w:r w:rsidRPr="006A75DA">
              <w:rPr>
                <w:rFonts w:ascii="Arial" w:eastAsia="Times New Roman" w:hAnsi="Arial" w:cs="Arial"/>
                <w:color w:val="000000"/>
                <w:kern w:val="24"/>
                <w:sz w:val="18"/>
                <w:szCs w:val="18"/>
              </w:rPr>
              <w:lastRenderedPageBreak/>
              <w:t>months</w:t>
            </w:r>
            <w:r w:rsidRPr="006A75DA">
              <w:rPr>
                <w:rFonts w:ascii="Arial" w:eastAsia="Times New Roman" w:hAnsi="Arial" w:cs="Arial"/>
                <w:color w:val="000000"/>
                <w:kern w:val="24"/>
                <w:sz w:val="18"/>
                <w:szCs w:val="18"/>
                <w:lang w:eastAsia="zh-CN"/>
              </w:rPr>
              <w:t xml:space="preserve"> </w:t>
            </w:r>
            <w:r w:rsidRPr="006A75DA">
              <w:rPr>
                <w:rFonts w:ascii="Arial" w:eastAsia="Times New Roman" w:hAnsi="Arial" w:cs="Arial"/>
                <w:color w:val="000000"/>
                <w:kern w:val="24"/>
                <w:sz w:val="18"/>
                <w:szCs w:val="18"/>
              </w:rPr>
              <w:t xml:space="preserve">Sham </w:t>
            </w:r>
          </w:p>
        </w:tc>
        <w:tc>
          <w:tcPr>
            <w:tcW w:w="1368" w:type="dxa"/>
            <w:vMerge w:val="restart"/>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784986FB"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lastRenderedPageBreak/>
              <w:t xml:space="preserve">4 genes changed (all </w:t>
            </w:r>
            <w:r w:rsidRPr="006A75DA">
              <w:rPr>
                <w:rFonts w:ascii="Arial" w:eastAsia="Times New Roman" w:hAnsi="Arial" w:cs="Arial"/>
                <w:color w:val="000000"/>
                <w:kern w:val="24"/>
                <w:sz w:val="18"/>
                <w:szCs w:val="18"/>
              </w:rPr>
              <w:lastRenderedPageBreak/>
              <w:t>downward trend)</w:t>
            </w: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37CC52C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lastRenderedPageBreak/>
              <w:t>CTSB</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349179F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-0.2936041</w:t>
            </w:r>
          </w:p>
        </w:tc>
      </w:tr>
      <w:tr w:rsidR="00E102EC" w:rsidRPr="006A75DA" w14:paraId="1A83ED32" w14:textId="77777777" w:rsidTr="00E102EC">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1B8E46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D1E9975"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9F2022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448AA0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2AF496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99EAD4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77699E7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BRCC3</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29F0EB69"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-0.3097179</w:t>
            </w:r>
          </w:p>
        </w:tc>
      </w:tr>
      <w:tr w:rsidR="00E102EC" w:rsidRPr="006A75DA" w14:paraId="488B8248" w14:textId="77777777" w:rsidTr="00E102EC">
        <w:trPr>
          <w:trHeight w:val="15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22F46AB"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B6EE1A"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6D94F6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C9360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72BA40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040A4C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1AFECA1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3B9B1BE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-0.3979388</w:t>
            </w:r>
          </w:p>
        </w:tc>
      </w:tr>
      <w:tr w:rsidR="00E102EC" w:rsidRPr="006A75DA" w14:paraId="6A8E865F" w14:textId="77777777" w:rsidTr="00940C1F">
        <w:trPr>
          <w:trHeight w:val="165"/>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11D18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A126C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259733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A6C7EB"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5507DC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BF61B6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7B87002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JAK1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bottom"/>
            <w:hideMark/>
          </w:tcPr>
          <w:p w14:paraId="051DFD6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-0.2981722</w:t>
            </w:r>
          </w:p>
        </w:tc>
      </w:tr>
      <w:tr w:rsidR="00E102EC" w:rsidRPr="002D2C59" w14:paraId="07989F70" w14:textId="77777777" w:rsidTr="00E102EC">
        <w:trPr>
          <w:trHeight w:val="153"/>
        </w:trPr>
        <w:tc>
          <w:tcPr>
            <w:tcW w:w="925" w:type="dxa"/>
            <w:vMerge w:val="restart"/>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6DEDD7A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GSE10652</w:t>
            </w:r>
          </w:p>
        </w:tc>
        <w:tc>
          <w:tcPr>
            <w:tcW w:w="812" w:type="dxa"/>
            <w:vMerge w:val="restart"/>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877FF9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Hepatic ischemia</w:t>
            </w:r>
          </w:p>
        </w:tc>
        <w:tc>
          <w:tcPr>
            <w:tcW w:w="774" w:type="dxa"/>
            <w:vMerge w:val="restart"/>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0E94DB29"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Liver </w:t>
            </w:r>
          </w:p>
        </w:tc>
        <w:tc>
          <w:tcPr>
            <w:tcW w:w="705" w:type="dxa"/>
            <w:vMerge w:val="restart"/>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FA87A2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Mice </w:t>
            </w:r>
          </w:p>
        </w:tc>
        <w:tc>
          <w:tcPr>
            <w:tcW w:w="1065" w:type="dxa"/>
            <w:vMerge w:val="restart"/>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D63F8B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 12-months 60/0 vs 12-months Sham </w:t>
            </w:r>
          </w:p>
        </w:tc>
        <w:tc>
          <w:tcPr>
            <w:tcW w:w="1368" w:type="dxa"/>
            <w:vMerge w:val="restart"/>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F49AC1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25 genes changed (up_2, down_23)</w:t>
            </w:r>
          </w:p>
        </w:tc>
        <w:tc>
          <w:tcPr>
            <w:tcW w:w="1249" w:type="dxa"/>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85BFB4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DNM1L</w:t>
            </w:r>
          </w:p>
        </w:tc>
        <w:tc>
          <w:tcPr>
            <w:tcW w:w="1042" w:type="dxa"/>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BC45FB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-0.7724573</w:t>
            </w:r>
          </w:p>
        </w:tc>
      </w:tr>
      <w:tr w:rsidR="00E102EC" w:rsidRPr="002D2C59" w14:paraId="3453D3F6"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052948C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BD8EF6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C6418D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71A616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2A16753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3A9BBAE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35E671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HSP90AA1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7A6C802"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-1.2139601</w:t>
            </w:r>
          </w:p>
        </w:tc>
      </w:tr>
      <w:tr w:rsidR="00E102EC" w:rsidRPr="002D2C59" w14:paraId="17C33599"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0EF7590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421F91D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502B1B0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20B8DCA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6EF57E8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5B030F8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F7780D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ANTXR2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69686E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-0.6353646</w:t>
            </w:r>
          </w:p>
        </w:tc>
      </w:tr>
      <w:tr w:rsidR="00E102EC" w:rsidRPr="002D2C59" w14:paraId="66C2988F"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36EBFFF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6C7178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EDE280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BB25EC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64EB923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3C56686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9F1333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HSP90AB1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5472E29"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-0.6384131</w:t>
            </w:r>
          </w:p>
        </w:tc>
      </w:tr>
      <w:tr w:rsidR="00E102EC" w:rsidRPr="002D2C59" w14:paraId="78BFE1B7"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5263929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50FBB99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40BD70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5452D7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39ED123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56E1348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8A909B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BRCC3</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7E78AA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-0.4454983</w:t>
            </w:r>
          </w:p>
        </w:tc>
      </w:tr>
      <w:tr w:rsidR="00E102EC" w:rsidRPr="002D2C59" w14:paraId="08D6977B"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744325A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4F07B74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7610041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F7B22D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11F40BB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5A731AA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CD1DC4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PSTPIP1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9FC22F9"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0.4067073</w:t>
            </w:r>
          </w:p>
        </w:tc>
      </w:tr>
      <w:tr w:rsidR="00E102EC" w:rsidRPr="002D2C59" w14:paraId="47BC9E9D"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2B7E082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D0C6C8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0AD64F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708433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3307276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347FE6B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9C2A41B"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MFN2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B1E62A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-0.4102289</w:t>
            </w:r>
          </w:p>
        </w:tc>
      </w:tr>
      <w:tr w:rsidR="00E102EC" w:rsidRPr="002D2C59" w14:paraId="54B98800"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2A1DD6B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55C345B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3F56FE8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77095C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052FE23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190644C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089563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SUGT1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FBE5B1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-0.4848737</w:t>
            </w:r>
          </w:p>
        </w:tc>
      </w:tr>
      <w:tr w:rsidR="00E102EC" w:rsidRPr="002D2C59" w14:paraId="4BEFF0B0"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6CA3517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507A6BB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3846CE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A52D70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2710CE3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4AC4BCB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7887DDE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IL18</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F585CE2"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-0.6284987</w:t>
            </w:r>
          </w:p>
        </w:tc>
      </w:tr>
      <w:tr w:rsidR="00E102EC" w:rsidRPr="002D2C59" w14:paraId="318BA42C"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4EF17EA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2195C4E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9AEEC9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6B82D1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32A5731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103DF12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35877C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STAT1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3F7B94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-0.3614548</w:t>
            </w:r>
          </w:p>
        </w:tc>
      </w:tr>
      <w:tr w:rsidR="00E102EC" w:rsidRPr="002D2C59" w14:paraId="01259607"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5525FB7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2D2D932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4873D1A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E3DF4B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49E2DC0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1F203C4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2B47489"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IRF9</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FE78D53"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-0.5036061</w:t>
            </w:r>
          </w:p>
        </w:tc>
      </w:tr>
      <w:tr w:rsidR="00E102EC" w:rsidRPr="002D2C59" w14:paraId="49D5A925"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19F93B1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095CFC8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4F50D99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6BB75DF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749BA2A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11BB617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C97F89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NLRP3</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D2970B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0.3317576</w:t>
            </w:r>
          </w:p>
        </w:tc>
      </w:tr>
      <w:tr w:rsidR="00E102EC" w:rsidRPr="002D2C59" w14:paraId="2BEABF43"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24C6BEA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778D71D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8566A5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763ADFB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4BA5C50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31846B1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00D517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9FBCCC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-0.4777352</w:t>
            </w:r>
          </w:p>
        </w:tc>
      </w:tr>
      <w:tr w:rsidR="00E102EC" w:rsidRPr="002D2C59" w14:paraId="3BECB8B4"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67B83B3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21C3961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761377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79A6F0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1AA3523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0695D19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C95430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539227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-0.5256487</w:t>
            </w:r>
          </w:p>
        </w:tc>
      </w:tr>
      <w:tr w:rsidR="00E102EC" w:rsidRPr="002D2C59" w14:paraId="24308433"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03769A1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780185B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D73D43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FA1ED5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521A2F7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519AD4E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BE7378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CTSB</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04A0F0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-0.4755745</w:t>
            </w:r>
          </w:p>
        </w:tc>
      </w:tr>
      <w:tr w:rsidR="00E102EC" w:rsidRPr="002D2C59" w14:paraId="4027419E"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744C528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2F06A8C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2D85F33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6D0A12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0CC25D8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178A1AF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83A692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CYBB</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3E0BFB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-0.8074354</w:t>
            </w:r>
          </w:p>
        </w:tc>
      </w:tr>
      <w:tr w:rsidR="00E102EC" w:rsidRPr="002D2C59" w14:paraId="37C13FBF" w14:textId="77777777" w:rsidTr="00E102EC">
        <w:trPr>
          <w:trHeight w:val="78"/>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3D0D337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3E7B8F9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2540019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238931F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614E376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10B05B7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8B2818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32118C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-0.2711327</w:t>
            </w:r>
          </w:p>
        </w:tc>
      </w:tr>
      <w:tr w:rsidR="00E102EC" w:rsidRPr="002D2C59" w14:paraId="28FF7EB5"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0BB762F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55CA31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1DEA029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5718AF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5FEDA74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3B36744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317B7D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NAMPT</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FF36F3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-0.3410677</w:t>
            </w:r>
          </w:p>
        </w:tc>
      </w:tr>
      <w:tr w:rsidR="00E102EC" w:rsidRPr="002D2C59" w14:paraId="72B5BBB3"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6CACAFC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37E0772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3948EC5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DA07EA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5127C8D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7E501FA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2DBB4D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1B6891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-0.3469305</w:t>
            </w:r>
          </w:p>
        </w:tc>
      </w:tr>
      <w:tr w:rsidR="00E102EC" w:rsidRPr="002D2C59" w14:paraId="76902675"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40EEB06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FF201F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22420A1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A89F86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7A0AB43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07B1BD4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8B68E3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CASP8</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E7B2D93"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-0.2745897</w:t>
            </w:r>
          </w:p>
        </w:tc>
      </w:tr>
      <w:tr w:rsidR="00E102EC" w:rsidRPr="002D2C59" w14:paraId="4DBE1149"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1320505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59B6DA9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56EBD90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0F187A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3CEF098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394C9E4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B60489B"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MAVS</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7CE3B19"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-0.3142809</w:t>
            </w:r>
          </w:p>
        </w:tc>
      </w:tr>
      <w:tr w:rsidR="00E102EC" w:rsidRPr="002D2C59" w14:paraId="4F160A35"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0FAA0A3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0957B58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4DAEC8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DB1E37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0C7145CC"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708F619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7A0172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Naip5</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3A514A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-0.3532686</w:t>
            </w:r>
          </w:p>
        </w:tc>
      </w:tr>
      <w:tr w:rsidR="00E102EC" w:rsidRPr="002D2C59" w14:paraId="2C53FD49"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1B926E4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5B9E015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57A58AF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4D1205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65D17D3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30BCC2B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487320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NEK7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198572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-0.2861765</w:t>
            </w:r>
          </w:p>
        </w:tc>
      </w:tr>
      <w:tr w:rsidR="00E102EC" w:rsidRPr="002D2C59" w14:paraId="48C36575"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2D28A10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0AB561C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B74F4E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0E3DAB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404AA37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0A6E68F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8BDDBB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6A3E63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-0.2513648</w:t>
            </w:r>
          </w:p>
        </w:tc>
      </w:tr>
      <w:tr w:rsidR="00E102EC" w:rsidRPr="002D2C59" w14:paraId="29A6B39F"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0B180A0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344678A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E906A8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553832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24" w:space="0" w:color="FFFFFF"/>
              <w:left w:val="single" w:sz="8" w:space="0" w:color="FFFFFF"/>
              <w:bottom w:val="single" w:sz="8" w:space="0" w:color="FFFFFF"/>
              <w:right w:val="single" w:sz="8" w:space="0" w:color="FFFFFF"/>
            </w:tcBorders>
            <w:vAlign w:val="center"/>
            <w:hideMark/>
          </w:tcPr>
          <w:p w14:paraId="7FDC2FC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24" w:space="0" w:color="FFFFFF"/>
              <w:left w:val="single" w:sz="8" w:space="0" w:color="FFFFFF"/>
              <w:bottom w:val="single" w:sz="8" w:space="0" w:color="FFFFFF"/>
              <w:right w:val="single" w:sz="8" w:space="0" w:color="FFFFFF"/>
            </w:tcBorders>
            <w:vAlign w:val="center"/>
            <w:hideMark/>
          </w:tcPr>
          <w:p w14:paraId="3D22151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F8F58D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94FE8E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-0.5262612</w:t>
            </w:r>
          </w:p>
        </w:tc>
      </w:tr>
      <w:tr w:rsidR="00E102EC" w:rsidRPr="002D2C59" w14:paraId="1E7A3048"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7B459C1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388253E8"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7AD9C99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018802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val="restart"/>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6FA06C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12-months 90/0 vs 12 months Sham </w:t>
            </w:r>
          </w:p>
        </w:tc>
        <w:tc>
          <w:tcPr>
            <w:tcW w:w="1368" w:type="dxa"/>
            <w:vMerge w:val="restart"/>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0E3D91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31 genes changes (up_1, down_30)</w:t>
            </w: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00D03E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HSP90AA1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E5C857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-1.3355584</w:t>
            </w:r>
          </w:p>
        </w:tc>
      </w:tr>
      <w:tr w:rsidR="00E102EC" w:rsidRPr="002D2C59" w14:paraId="2962E7A2"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509AF726"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6408411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2BB6432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A3C3985"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437755D1"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54241D1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87D30B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CTSB</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5C172E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-0.5847768</w:t>
            </w:r>
          </w:p>
        </w:tc>
      </w:tr>
      <w:tr w:rsidR="00E102EC" w:rsidRPr="002D2C59" w14:paraId="459231D5"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525CFD27"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5468B01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4F37290F"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22EF6B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2EBBDB9E"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77E5100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9A45E91"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SUGT1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1CCB6E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-0.5610347</w:t>
            </w:r>
          </w:p>
        </w:tc>
      </w:tr>
      <w:tr w:rsidR="00E102EC" w:rsidRPr="002D2C59" w14:paraId="4F6666AF"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148E97C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3D60F67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4BDB4EC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76905B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530C77B9"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2059C9ED"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FA45B2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DNM1L</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F49704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-0.6721716</w:t>
            </w:r>
          </w:p>
        </w:tc>
      </w:tr>
      <w:tr w:rsidR="00E102EC" w:rsidRPr="002D2C59" w14:paraId="06E3BE6A"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267E1534"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4E002642"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76C89EEB"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985A1A0"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66961B2A"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279D0243" w14:textId="77777777" w:rsidR="00E102EC" w:rsidRPr="006A75DA" w:rsidRDefault="00E102EC" w:rsidP="007E42C5">
            <w:pPr>
              <w:adjustRightInd w:val="0"/>
              <w:snapToGrid w:val="0"/>
              <w:spacing w:line="360" w:lineRule="auto"/>
              <w:rPr>
                <w:rFonts w:ascii="Arial" w:eastAsia="Times New Roman" w:hAnsi="Arial" w:cs="Arial"/>
                <w:sz w:val="18"/>
                <w:szCs w:val="18"/>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D6C7C5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HSP90AB1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5E9D6D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-0.6883347</w:t>
            </w:r>
          </w:p>
        </w:tc>
      </w:tr>
      <w:tr w:rsidR="00E102EC" w:rsidRPr="002D2C59" w14:paraId="60EBDB07"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6A0CA6D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0269B178"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2BCA0BE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13694E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25FC1EF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543BCB08"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4E8E230"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GSDMD</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53A195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-0.519367</w:t>
            </w:r>
          </w:p>
        </w:tc>
      </w:tr>
      <w:tr w:rsidR="00E102EC" w:rsidRPr="002D2C59" w14:paraId="7D22B20D"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533E780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E8E9DC0"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0468AF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D4F0D9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2CCA039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5CF9BE75"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740C643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CYBB</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A6DB0C2"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-1.4804591</w:t>
            </w:r>
          </w:p>
        </w:tc>
      </w:tr>
      <w:tr w:rsidR="00E102EC" w:rsidRPr="002D2C59" w14:paraId="4E0FDDF1"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3715AA0A"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55290B4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22A2DE9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D411B7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25C8A12B"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1CDBB3C8"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38CCC3C"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BRCC3</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B83E5B3"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-0.4619905</w:t>
            </w:r>
          </w:p>
        </w:tc>
      </w:tr>
      <w:tr w:rsidR="00E102EC" w:rsidRPr="002D2C59" w14:paraId="387F468D"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51C23F3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23FF101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B18512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EED9A4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3C45A66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570ED31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EC48F8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STAT1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5C382D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-0.5253528</w:t>
            </w:r>
          </w:p>
        </w:tc>
      </w:tr>
      <w:tr w:rsidR="00E102EC" w:rsidRPr="002D2C59" w14:paraId="5E72979C"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05C25DE7"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0C990FC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6FE38BA"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41D31AB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5AB42AC7"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4CDA07C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36873CB"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92F162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-0.4753058</w:t>
            </w:r>
          </w:p>
        </w:tc>
      </w:tr>
      <w:tr w:rsidR="00E102EC" w:rsidRPr="002D2C59" w14:paraId="53E005E2"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6D2F1EA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43B7C47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7BF99E6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23E37E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17F336D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688AB59B"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C65F8A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IL18</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F01672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-0.5410453</w:t>
            </w:r>
          </w:p>
        </w:tc>
      </w:tr>
      <w:tr w:rsidR="00E102EC" w:rsidRPr="002D2C59" w14:paraId="665D243A"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544E957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65C861A0"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535612D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281D822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0F17911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16255D7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280919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CYBA</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95D965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-0.7075885</w:t>
            </w:r>
          </w:p>
        </w:tc>
      </w:tr>
      <w:tr w:rsidR="00E102EC" w:rsidRPr="002D2C59" w14:paraId="5FC2B7AA"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1E43ADB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256D48B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C8B3D2A"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4B6664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547F5D2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3524ADE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B314F5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IRF9</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DBE7CB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-0.5117166</w:t>
            </w:r>
          </w:p>
        </w:tc>
      </w:tr>
      <w:tr w:rsidR="00E102EC" w:rsidRPr="002D2C59" w14:paraId="59B8F9A2"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4C0CF06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276EFAE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79D44B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761180A"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02E3F407"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7E15737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7FB0AD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GBP3</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4DC125B"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-0.742158</w:t>
            </w:r>
          </w:p>
        </w:tc>
      </w:tr>
      <w:tr w:rsidR="00E102EC" w:rsidRPr="002D2C59" w14:paraId="3CF8E2D5"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284DAE1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471D8ED0"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53FC9A3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CB4922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5657FD7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08A4B95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26828E3"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0F548DB"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-0.5942281</w:t>
            </w:r>
          </w:p>
        </w:tc>
      </w:tr>
      <w:tr w:rsidR="00E102EC" w:rsidRPr="002D2C59" w14:paraId="63E86728"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3322E71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5D080B6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18AB965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9B43CF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6294692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72932D0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33324EF"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PYCARD</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C1CB21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-0.3001927</w:t>
            </w:r>
          </w:p>
        </w:tc>
      </w:tr>
      <w:tr w:rsidR="00E102EC" w:rsidRPr="002D2C59" w14:paraId="4BE82245"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65CA44B8"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BBB22D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7535077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E6D681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163FAD0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23DE8C0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BAE2316"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MFN2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284CE3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-0.2973127</w:t>
            </w:r>
          </w:p>
        </w:tc>
      </w:tr>
      <w:tr w:rsidR="00E102EC" w:rsidRPr="002D2C59" w14:paraId="581B4113"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2377886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3BB9DC3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4423EA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C69DB70"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64144AE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798B4DD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703753C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596DFF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-0.3707713</w:t>
            </w:r>
          </w:p>
        </w:tc>
      </w:tr>
      <w:tr w:rsidR="00E102EC" w:rsidRPr="002D2C59" w14:paraId="2837704C"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289C6C2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3ED6CA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166F339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431BF72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22E5B3AB"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612A5D7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14FAC5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NAMPT</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8935BD9"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-0.370094</w:t>
            </w:r>
          </w:p>
        </w:tc>
      </w:tr>
      <w:tr w:rsidR="00E102EC" w:rsidRPr="002D2C59" w14:paraId="64BE01C3"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71DBCCA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8461F1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5523B70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6327E0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6A19F2F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008AC37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678E4D2"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ANTXR2</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6EF488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-0.466616</w:t>
            </w:r>
          </w:p>
        </w:tc>
      </w:tr>
      <w:tr w:rsidR="00E102EC" w:rsidRPr="002D2C59" w14:paraId="67F3EBCC"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685681C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59BED89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987CC0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9AB2B1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76A0150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7654607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E04F59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RIPK3</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F4F802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-0.2957112</w:t>
            </w:r>
          </w:p>
        </w:tc>
      </w:tr>
      <w:tr w:rsidR="00E102EC" w:rsidRPr="002D2C59" w14:paraId="0567D366"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13A9E19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773FB6E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625837A5"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6D5BA7A7"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703BB56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3DAAA3C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565908A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Naip5</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0AD5A24"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-0.2982081</w:t>
            </w:r>
          </w:p>
        </w:tc>
      </w:tr>
      <w:tr w:rsidR="00E102EC" w:rsidRPr="002D2C59" w14:paraId="7975CF3E"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7B25ABF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6F443B7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27AA1860"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4375F41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1F22E330"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18727C6F"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7B1C798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PSTPIP1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E6FFE2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0.2892862</w:t>
            </w:r>
          </w:p>
        </w:tc>
      </w:tr>
      <w:tr w:rsidR="00E102EC" w:rsidRPr="002D2C59" w14:paraId="069C74E1"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379C7CC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096ABC1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5EBDF51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386FC16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325A7A2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540D3B27"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1AA3333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CASP8</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1F09BFA"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-0.3945476</w:t>
            </w:r>
          </w:p>
        </w:tc>
      </w:tr>
      <w:tr w:rsidR="00E102EC" w:rsidRPr="002D2C59" w14:paraId="2414E66B"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3B3C91EA"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DB694F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07E9A6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3F6623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6E22E16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4B2DF057"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C6A199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JAK1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D64837B"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-0.4003779</w:t>
            </w:r>
          </w:p>
        </w:tc>
      </w:tr>
      <w:tr w:rsidR="00E102EC" w:rsidRPr="002D2C59" w14:paraId="294684EB"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50D85D7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7860907"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0C151BE0"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20DB1B0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10A95775"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4B8CCA8B"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73430252"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CBCFD1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-0.4679364</w:t>
            </w:r>
          </w:p>
        </w:tc>
      </w:tr>
      <w:tr w:rsidR="00E102EC" w:rsidRPr="002D2C59" w14:paraId="541591A8"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11660750"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23336A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51C5173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11184B5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6C0ED81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1085C16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76586EFE"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MAVS</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9A6EE6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-0.311644</w:t>
            </w:r>
          </w:p>
        </w:tc>
      </w:tr>
      <w:tr w:rsidR="00E102EC" w:rsidRPr="002D2C59" w14:paraId="3C0FBEDB"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5A81AD80"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3BE9EEA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1876414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0BB255B9"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538F5E6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3E250768"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2D99FBE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NEK7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761553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-0.3016007</w:t>
            </w:r>
          </w:p>
        </w:tc>
      </w:tr>
      <w:tr w:rsidR="00E102EC" w:rsidRPr="002D2C59" w14:paraId="2BF08FBA"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4319AC27"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4AEE30C7"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2ED22F9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0797466"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5E73492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07C9CCFD"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3C9B06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RIPK1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4B80EC28"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-0.24208</w:t>
            </w:r>
          </w:p>
        </w:tc>
      </w:tr>
      <w:tr w:rsidR="00E102EC" w:rsidRPr="002D2C59" w14:paraId="19C8A9AA"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46C69A34"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4C16893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179BECE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53DB8061"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26D8E0C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69332BF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6B29C8F7"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P2RX7</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3D0F94B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-0.2683878</w:t>
            </w:r>
          </w:p>
        </w:tc>
      </w:tr>
      <w:tr w:rsidR="00E102EC" w:rsidRPr="002D2C59" w14:paraId="62DAB16F" w14:textId="77777777" w:rsidTr="00E102EC">
        <w:trPr>
          <w:trHeight w:val="153"/>
        </w:trPr>
        <w:tc>
          <w:tcPr>
            <w:tcW w:w="925" w:type="dxa"/>
            <w:vMerge/>
            <w:tcBorders>
              <w:top w:val="single" w:sz="24" w:space="0" w:color="FFFFFF"/>
              <w:left w:val="single" w:sz="8" w:space="0" w:color="FFFFFF"/>
              <w:bottom w:val="single" w:sz="8" w:space="0" w:color="FFFFFF"/>
              <w:right w:val="single" w:sz="8" w:space="0" w:color="FFFFFF"/>
            </w:tcBorders>
            <w:vAlign w:val="center"/>
            <w:hideMark/>
          </w:tcPr>
          <w:p w14:paraId="4221A44B"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812" w:type="dxa"/>
            <w:vMerge/>
            <w:tcBorders>
              <w:top w:val="single" w:sz="24" w:space="0" w:color="FFFFFF"/>
              <w:left w:val="single" w:sz="8" w:space="0" w:color="FFFFFF"/>
              <w:bottom w:val="single" w:sz="8" w:space="0" w:color="FFFFFF"/>
              <w:right w:val="single" w:sz="8" w:space="0" w:color="FFFFFF"/>
            </w:tcBorders>
            <w:vAlign w:val="center"/>
            <w:hideMark/>
          </w:tcPr>
          <w:p w14:paraId="1FA89A4E"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74" w:type="dxa"/>
            <w:vMerge/>
            <w:tcBorders>
              <w:top w:val="single" w:sz="24" w:space="0" w:color="FFFFFF"/>
              <w:left w:val="single" w:sz="8" w:space="0" w:color="FFFFFF"/>
              <w:bottom w:val="single" w:sz="8" w:space="0" w:color="FFFFFF"/>
              <w:right w:val="single" w:sz="8" w:space="0" w:color="FFFFFF"/>
            </w:tcBorders>
            <w:vAlign w:val="center"/>
            <w:hideMark/>
          </w:tcPr>
          <w:p w14:paraId="223459A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705" w:type="dxa"/>
            <w:vMerge/>
            <w:tcBorders>
              <w:top w:val="single" w:sz="24" w:space="0" w:color="FFFFFF"/>
              <w:left w:val="single" w:sz="8" w:space="0" w:color="FFFFFF"/>
              <w:bottom w:val="single" w:sz="8" w:space="0" w:color="FFFFFF"/>
              <w:right w:val="single" w:sz="8" w:space="0" w:color="FFFFFF"/>
            </w:tcBorders>
            <w:vAlign w:val="center"/>
            <w:hideMark/>
          </w:tcPr>
          <w:p w14:paraId="4D5F77A3"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065" w:type="dxa"/>
            <w:vMerge/>
            <w:tcBorders>
              <w:top w:val="single" w:sz="8" w:space="0" w:color="FFFFFF"/>
              <w:left w:val="single" w:sz="8" w:space="0" w:color="FFFFFF"/>
              <w:bottom w:val="single" w:sz="8" w:space="0" w:color="FFFFFF"/>
              <w:right w:val="single" w:sz="8" w:space="0" w:color="FFFFFF"/>
            </w:tcBorders>
            <w:vAlign w:val="center"/>
            <w:hideMark/>
          </w:tcPr>
          <w:p w14:paraId="627D959C"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368" w:type="dxa"/>
            <w:vMerge/>
            <w:tcBorders>
              <w:top w:val="single" w:sz="8" w:space="0" w:color="FFFFFF"/>
              <w:left w:val="single" w:sz="8" w:space="0" w:color="FFFFFF"/>
              <w:bottom w:val="single" w:sz="8" w:space="0" w:color="FFFFFF"/>
              <w:right w:val="single" w:sz="8" w:space="0" w:color="FFFFFF"/>
            </w:tcBorders>
            <w:vAlign w:val="center"/>
            <w:hideMark/>
          </w:tcPr>
          <w:p w14:paraId="06E16302" w14:textId="77777777" w:rsidR="00E102EC" w:rsidRPr="002D2C59" w:rsidRDefault="00E102EC" w:rsidP="007E42C5">
            <w:pPr>
              <w:adjustRightInd w:val="0"/>
              <w:snapToGrid w:val="0"/>
              <w:spacing w:line="360" w:lineRule="auto"/>
              <w:rPr>
                <w:rFonts w:ascii="Arial" w:eastAsia="Times New Roman" w:hAnsi="Arial" w:cs="Arial"/>
                <w:sz w:val="20"/>
                <w:szCs w:val="20"/>
              </w:rPr>
            </w:pPr>
          </w:p>
        </w:tc>
        <w:tc>
          <w:tcPr>
            <w:tcW w:w="124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F9FF555"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IFNAR1</w:t>
            </w:r>
          </w:p>
        </w:tc>
        <w:tc>
          <w:tcPr>
            <w:tcW w:w="104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bottom"/>
            <w:hideMark/>
          </w:tcPr>
          <w:p w14:paraId="06937ACD" w14:textId="77777777" w:rsidR="00E102EC" w:rsidRPr="006A75DA" w:rsidRDefault="00E102E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-0.1850404</w:t>
            </w:r>
          </w:p>
        </w:tc>
      </w:tr>
    </w:tbl>
    <w:p w14:paraId="4B9C52D0" w14:textId="4439B201" w:rsidR="00846D6F" w:rsidRDefault="00846D6F" w:rsidP="007E42C5">
      <w:pPr>
        <w:pStyle w:val="MDPI41tablecaption"/>
        <w:spacing w:line="360" w:lineRule="auto"/>
        <w:ind w:left="0" w:right="0"/>
        <w:rPr>
          <w:rFonts w:ascii="Arial" w:hAnsi="Arial" w:cs="Arial"/>
          <w:sz w:val="20"/>
          <w:szCs w:val="20"/>
        </w:rPr>
      </w:pPr>
      <w:r w:rsidRPr="002D2C59">
        <w:rPr>
          <w:rFonts w:ascii="Arial" w:hAnsi="Arial" w:cs="Arial"/>
          <w:b/>
          <w:sz w:val="20"/>
          <w:szCs w:val="20"/>
        </w:rPr>
        <w:t xml:space="preserve">Supplemental Table 1. </w:t>
      </w:r>
      <w:r w:rsidRPr="002D2C59">
        <w:rPr>
          <w:rFonts w:ascii="Arial" w:hAnsi="Arial" w:cs="Arial"/>
          <w:sz w:val="20"/>
          <w:szCs w:val="20"/>
        </w:rPr>
        <w:t xml:space="preserve">41 unique genes were significant changed (P value &lt; 0.05 and Log2 fold change was shown in the last column) in young and adult mice of 30, 60, 90 minutes ischemia [Ischemia/Reperfusion (I/R): 30/0, 60/0, 90/0] verse sham control in the dataset of GSE10652. * Canonical genes (33) are shown in black and </w:t>
      </w:r>
      <w:r w:rsidR="0033729F" w:rsidRPr="002D2C59">
        <w:rPr>
          <w:rFonts w:ascii="Arial" w:hAnsi="Arial" w:cs="Arial"/>
          <w:sz w:val="20"/>
          <w:szCs w:val="20"/>
        </w:rPr>
        <w:t>n</w:t>
      </w:r>
      <w:r w:rsidRPr="002D2C59">
        <w:rPr>
          <w:rFonts w:ascii="Arial" w:hAnsi="Arial" w:cs="Arial"/>
          <w:sz w:val="20"/>
          <w:szCs w:val="20"/>
        </w:rPr>
        <w:t>on-canonical genes (8) are shown in bold green. 96 inflammasome pathways/pyroptosis genes were found in the Kyoto Encyclopedia of Genes and Genomes (</w:t>
      </w:r>
      <w:proofErr w:type="spellStart"/>
      <w:r w:rsidRPr="002D2C59">
        <w:rPr>
          <w:rFonts w:ascii="Arial" w:hAnsi="Arial" w:cs="Arial"/>
          <w:sz w:val="20"/>
          <w:szCs w:val="20"/>
        </w:rPr>
        <w:t>KEGG_website_</w:t>
      </w:r>
      <w:hyperlink r:id="rId26" w:history="1">
        <w:r w:rsidRPr="002D2C59">
          <w:rPr>
            <w:rStyle w:val="Hyperlink"/>
            <w:rFonts w:ascii="Arial" w:hAnsi="Arial" w:cs="Arial"/>
            <w:bCs/>
            <w:sz w:val="20"/>
            <w:szCs w:val="20"/>
            <w:u w:val="none"/>
          </w:rPr>
          <w:t>https</w:t>
        </w:r>
        <w:proofErr w:type="spellEnd"/>
      </w:hyperlink>
      <w:hyperlink r:id="rId27" w:history="1">
        <w:r w:rsidRPr="002D2C59">
          <w:rPr>
            <w:rStyle w:val="Hyperlink"/>
            <w:rFonts w:ascii="Arial" w:hAnsi="Arial" w:cs="Arial"/>
            <w:bCs/>
            <w:sz w:val="20"/>
            <w:szCs w:val="20"/>
            <w:u w:val="none"/>
          </w:rPr>
          <w:t>://www.genome.jp/kegg/</w:t>
        </w:r>
      </w:hyperlink>
      <w:r w:rsidRPr="002D2C59">
        <w:rPr>
          <w:rFonts w:ascii="Arial" w:hAnsi="Arial" w:cs="Arial"/>
          <w:sz w:val="20"/>
          <w:szCs w:val="20"/>
        </w:rPr>
        <w:t>), which was the novel data to study Canonical and non-canonical pathways.</w:t>
      </w:r>
    </w:p>
    <w:p w14:paraId="746EA1F5" w14:textId="53482CCA" w:rsidR="006A75DA" w:rsidRDefault="006A75DA" w:rsidP="007E42C5">
      <w:pPr>
        <w:pStyle w:val="MDPI41tablecaption"/>
        <w:spacing w:line="360" w:lineRule="auto"/>
        <w:ind w:left="0" w:right="0"/>
        <w:rPr>
          <w:rFonts w:ascii="Arial" w:hAnsi="Arial" w:cs="Arial"/>
          <w:sz w:val="20"/>
          <w:szCs w:val="20"/>
        </w:rPr>
      </w:pPr>
    </w:p>
    <w:p w14:paraId="12EB13BB" w14:textId="5F60B84F" w:rsidR="006A75DA" w:rsidRDefault="006A75DA" w:rsidP="007E42C5">
      <w:pPr>
        <w:pStyle w:val="MDPI41tablecaption"/>
        <w:spacing w:line="360" w:lineRule="auto"/>
        <w:ind w:left="0" w:right="0"/>
        <w:rPr>
          <w:rFonts w:ascii="Arial" w:hAnsi="Arial" w:cs="Arial"/>
          <w:sz w:val="20"/>
          <w:szCs w:val="20"/>
        </w:rPr>
      </w:pPr>
    </w:p>
    <w:p w14:paraId="1C8BA490" w14:textId="3434F770" w:rsidR="006A75DA" w:rsidRDefault="006A75DA" w:rsidP="007E42C5">
      <w:pPr>
        <w:pStyle w:val="MDPI41tablecaption"/>
        <w:spacing w:line="360" w:lineRule="auto"/>
        <w:ind w:left="0" w:right="0"/>
        <w:rPr>
          <w:rFonts w:ascii="Arial" w:hAnsi="Arial" w:cs="Arial"/>
          <w:sz w:val="20"/>
          <w:szCs w:val="20"/>
        </w:rPr>
      </w:pPr>
    </w:p>
    <w:p w14:paraId="6F055655" w14:textId="3ACDE221" w:rsidR="006A75DA" w:rsidRDefault="006A75DA" w:rsidP="007E42C5">
      <w:pPr>
        <w:pStyle w:val="MDPI41tablecaption"/>
        <w:spacing w:line="360" w:lineRule="auto"/>
        <w:ind w:left="0" w:right="0"/>
        <w:rPr>
          <w:rFonts w:ascii="Arial" w:hAnsi="Arial" w:cs="Arial"/>
          <w:sz w:val="20"/>
          <w:szCs w:val="20"/>
        </w:rPr>
      </w:pPr>
    </w:p>
    <w:p w14:paraId="0768F185" w14:textId="77777777" w:rsidR="006A75DA" w:rsidRPr="002D2C59" w:rsidRDefault="006A75DA" w:rsidP="007E42C5">
      <w:pPr>
        <w:pStyle w:val="MDPI41tablecaption"/>
        <w:spacing w:line="360" w:lineRule="auto"/>
        <w:ind w:left="0" w:right="0"/>
        <w:rPr>
          <w:rFonts w:ascii="Arial" w:hAnsi="Arial" w:cs="Arial"/>
          <w:sz w:val="20"/>
          <w:szCs w:val="20"/>
        </w:rPr>
      </w:pPr>
    </w:p>
    <w:tbl>
      <w:tblPr>
        <w:tblW w:w="8700" w:type="dxa"/>
        <w:tblCellMar>
          <w:left w:w="0" w:type="dxa"/>
          <w:right w:w="0" w:type="dxa"/>
        </w:tblCellMar>
        <w:tblLook w:val="0620" w:firstRow="1" w:lastRow="0" w:firstColumn="0" w:lastColumn="0" w:noHBand="1" w:noVBand="1"/>
      </w:tblPr>
      <w:tblGrid>
        <w:gridCol w:w="853"/>
        <w:gridCol w:w="1306"/>
        <w:gridCol w:w="612"/>
        <w:gridCol w:w="541"/>
        <w:gridCol w:w="1246"/>
        <w:gridCol w:w="1952"/>
        <w:gridCol w:w="1176"/>
        <w:gridCol w:w="1014"/>
      </w:tblGrid>
      <w:tr w:rsidR="00940C1F" w:rsidRPr="002D2C59" w14:paraId="512933CE" w14:textId="77777777" w:rsidTr="00940C1F">
        <w:trPr>
          <w:trHeight w:val="713"/>
        </w:trPr>
        <w:tc>
          <w:tcPr>
            <w:tcW w:w="4780" w:type="dxa"/>
            <w:gridSpan w:val="5"/>
            <w:tcBorders>
              <w:top w:val="single" w:sz="8" w:space="0" w:color="FFFFFF"/>
              <w:left w:val="single" w:sz="8" w:space="0" w:color="FFFFFF"/>
              <w:bottom w:val="single" w:sz="24" w:space="0" w:color="FFFFFF"/>
              <w:right w:val="single" w:sz="8" w:space="0" w:color="FFFFFF"/>
            </w:tcBorders>
            <w:shd w:val="clear" w:color="auto" w:fill="4F81BD"/>
            <w:tcMar>
              <w:top w:w="9" w:type="dxa"/>
              <w:left w:w="9" w:type="dxa"/>
              <w:bottom w:w="0" w:type="dxa"/>
              <w:right w:w="9" w:type="dxa"/>
            </w:tcMar>
            <w:vAlign w:val="center"/>
            <w:hideMark/>
          </w:tcPr>
          <w:p w14:paraId="27C43899"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Information of Database </w:t>
            </w:r>
          </w:p>
        </w:tc>
        <w:tc>
          <w:tcPr>
            <w:tcW w:w="1690" w:type="dxa"/>
            <w:tcBorders>
              <w:top w:val="single" w:sz="8" w:space="0" w:color="FFFFFF"/>
              <w:left w:val="single" w:sz="8" w:space="0" w:color="FFFFFF"/>
              <w:bottom w:val="single" w:sz="24" w:space="0" w:color="FFFFFF"/>
              <w:right w:val="single" w:sz="8" w:space="0" w:color="FFFFFF"/>
            </w:tcBorders>
            <w:shd w:val="clear" w:color="auto" w:fill="4F81BD"/>
            <w:tcMar>
              <w:top w:w="9" w:type="dxa"/>
              <w:left w:w="9" w:type="dxa"/>
              <w:bottom w:w="0" w:type="dxa"/>
              <w:right w:w="9" w:type="dxa"/>
            </w:tcMar>
            <w:vAlign w:val="center"/>
            <w:hideMark/>
          </w:tcPr>
          <w:p w14:paraId="2DBC11C9"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Number of gene expression changes </w:t>
            </w:r>
          </w:p>
        </w:tc>
        <w:tc>
          <w:tcPr>
            <w:tcW w:w="1210" w:type="dxa"/>
            <w:tcBorders>
              <w:top w:val="single" w:sz="8" w:space="0" w:color="FFFFFF"/>
              <w:left w:val="single" w:sz="8" w:space="0" w:color="FFFFFF"/>
              <w:bottom w:val="single" w:sz="24" w:space="0" w:color="FFFFFF"/>
              <w:right w:val="single" w:sz="8" w:space="0" w:color="FFFFFF"/>
            </w:tcBorders>
            <w:shd w:val="clear" w:color="auto" w:fill="4F81BD"/>
            <w:tcMar>
              <w:top w:w="9" w:type="dxa"/>
              <w:left w:w="9" w:type="dxa"/>
              <w:bottom w:w="0" w:type="dxa"/>
              <w:right w:w="9" w:type="dxa"/>
            </w:tcMar>
            <w:vAlign w:val="center"/>
            <w:hideMark/>
          </w:tcPr>
          <w:p w14:paraId="23031B72"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Gene symbol</w:t>
            </w:r>
          </w:p>
        </w:tc>
        <w:tc>
          <w:tcPr>
            <w:tcW w:w="1020" w:type="dxa"/>
            <w:tcBorders>
              <w:top w:val="single" w:sz="8" w:space="0" w:color="FFFFFF"/>
              <w:left w:val="single" w:sz="8" w:space="0" w:color="FFFFFF"/>
              <w:bottom w:val="single" w:sz="24" w:space="0" w:color="FFFFFF"/>
              <w:right w:val="single" w:sz="8" w:space="0" w:color="FFFFFF"/>
            </w:tcBorders>
            <w:shd w:val="clear" w:color="auto" w:fill="4F81BD"/>
            <w:tcMar>
              <w:top w:w="9" w:type="dxa"/>
              <w:left w:w="9" w:type="dxa"/>
              <w:bottom w:w="0" w:type="dxa"/>
              <w:right w:w="9" w:type="dxa"/>
            </w:tcMar>
            <w:vAlign w:val="center"/>
            <w:hideMark/>
          </w:tcPr>
          <w:p w14:paraId="4940AC92"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Fold change (Log2FC)</w:t>
            </w:r>
          </w:p>
        </w:tc>
      </w:tr>
      <w:tr w:rsidR="00940C1F" w:rsidRPr="002D2C59" w14:paraId="270AF90D" w14:textId="77777777" w:rsidTr="00940C1F">
        <w:trPr>
          <w:trHeight w:val="179"/>
        </w:trPr>
        <w:tc>
          <w:tcPr>
            <w:tcW w:w="900" w:type="dxa"/>
            <w:vMerge w:val="restart"/>
            <w:tcBorders>
              <w:top w:val="single" w:sz="24"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34B54CB7"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lastRenderedPageBreak/>
              <w:t>GSE 10657</w:t>
            </w:r>
          </w:p>
        </w:tc>
        <w:tc>
          <w:tcPr>
            <w:tcW w:w="1360" w:type="dxa"/>
            <w:vMerge w:val="restart"/>
            <w:tcBorders>
              <w:top w:val="single" w:sz="24"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2A4CCB0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Hepatic ischemia and reperfusion</w:t>
            </w:r>
          </w:p>
        </w:tc>
        <w:tc>
          <w:tcPr>
            <w:tcW w:w="640" w:type="dxa"/>
            <w:vMerge w:val="restart"/>
            <w:tcBorders>
              <w:top w:val="single" w:sz="24"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5F153DAE"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Liver</w:t>
            </w:r>
          </w:p>
        </w:tc>
        <w:tc>
          <w:tcPr>
            <w:tcW w:w="560" w:type="dxa"/>
            <w:vMerge w:val="restart"/>
            <w:tcBorders>
              <w:top w:val="single" w:sz="24"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4CEC2543"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Mice</w:t>
            </w:r>
          </w:p>
        </w:tc>
        <w:tc>
          <w:tcPr>
            <w:tcW w:w="1320" w:type="dxa"/>
            <w:vMerge w:val="restart"/>
            <w:tcBorders>
              <w:top w:val="single" w:sz="24"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1A5E482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1-month 90/60 vs 1- month Sham</w:t>
            </w:r>
          </w:p>
        </w:tc>
        <w:tc>
          <w:tcPr>
            <w:tcW w:w="1690" w:type="dxa"/>
            <w:vMerge w:val="restart"/>
            <w:tcBorders>
              <w:top w:val="single" w:sz="24"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2E026DE3"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14 genes changed (up_3, down_11_Canonical_10 vs Non-canonical_4)</w:t>
            </w:r>
          </w:p>
        </w:tc>
        <w:tc>
          <w:tcPr>
            <w:tcW w:w="1210" w:type="dxa"/>
            <w:tcBorders>
              <w:top w:val="single" w:sz="24"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2E3E6B04"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CYBB</w:t>
            </w:r>
          </w:p>
        </w:tc>
        <w:tc>
          <w:tcPr>
            <w:tcW w:w="1020" w:type="dxa"/>
            <w:tcBorders>
              <w:top w:val="single" w:sz="24"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2B9C5238"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-1.9928591</w:t>
            </w:r>
          </w:p>
        </w:tc>
      </w:tr>
      <w:tr w:rsidR="00940C1F" w:rsidRPr="002D2C59" w14:paraId="6F47A3BE"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B011ED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50A1ED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04ED3A3"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19D56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1CAB4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0BE4B5D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6020BF29"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NLRP12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35281BA"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-0.8727626</w:t>
            </w:r>
          </w:p>
        </w:tc>
      </w:tr>
      <w:tr w:rsidR="00940C1F" w:rsidRPr="002D2C59" w14:paraId="5243459B" w14:textId="77777777" w:rsidTr="00940C1F">
        <w:trPr>
          <w:trHeight w:val="19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A61B4CC"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61CAD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AFF7B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CC0191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08FE11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1AB9E01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67D7359C"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CYBA</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46309EA7"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-0.9946454</w:t>
            </w:r>
          </w:p>
        </w:tc>
      </w:tr>
      <w:tr w:rsidR="00940C1F" w:rsidRPr="002D2C59" w14:paraId="72B21C99"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9D23C72"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165EC42"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2569C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57F44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42FA5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558BD94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711BD05C"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JAK1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3154984"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-0.4738085</w:t>
            </w:r>
          </w:p>
        </w:tc>
      </w:tr>
      <w:tr w:rsidR="00940C1F" w:rsidRPr="002D2C59" w14:paraId="7C185E5A"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6001D02"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65A04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C2B9B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5C110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06082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34733BAC"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43C51338"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IL1B</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A7F2E19"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0.86277833</w:t>
            </w:r>
          </w:p>
        </w:tc>
      </w:tr>
      <w:tr w:rsidR="00940C1F" w:rsidRPr="002D2C59" w14:paraId="0C7E8BE7"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DE8AAD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1EED59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284F9B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26DB97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7153DC"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74AB175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62AAEDD2"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GBP2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2727851"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-0.3806487</w:t>
            </w:r>
          </w:p>
        </w:tc>
      </w:tr>
      <w:tr w:rsidR="00940C1F" w:rsidRPr="002D2C59" w14:paraId="378D025C"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DC9D38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2C53EE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40C1C9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B15E2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276498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4EEF727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530748CC"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GBP7</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980A6D4"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0.66797064</w:t>
            </w:r>
          </w:p>
        </w:tc>
      </w:tr>
      <w:tr w:rsidR="00940C1F" w:rsidRPr="002D2C59" w14:paraId="42A3400D"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7A05A1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DADEA72"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407DE13"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DF3D65"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B4311E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271285F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0CAA0D4E"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2CD2221"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-0.3811424</w:t>
            </w:r>
          </w:p>
        </w:tc>
      </w:tr>
      <w:tr w:rsidR="00940C1F" w:rsidRPr="002D2C59" w14:paraId="68382161"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BDD1A8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C4E69E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742A99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3714021"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B5FAE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6266F2E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2281DF0A"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CTSB</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B5648EA"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-0.615657</w:t>
            </w:r>
          </w:p>
        </w:tc>
      </w:tr>
      <w:tr w:rsidR="00940C1F" w:rsidRPr="002D2C59" w14:paraId="33B01DF9"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65877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0BACE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0F55311"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8086B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3BD2EF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1BC07A5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42228B63"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BRCC3</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424A33C0"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-0.2585882</w:t>
            </w:r>
          </w:p>
        </w:tc>
      </w:tr>
      <w:tr w:rsidR="00940C1F" w:rsidRPr="002D2C59" w14:paraId="225D09AE"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7AAF6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A7C302"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DF0ED3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C9D18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78848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6D822B4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35C42282"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STAT2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406CA0AE"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0.28543794</w:t>
            </w:r>
          </w:p>
        </w:tc>
      </w:tr>
      <w:tr w:rsidR="00940C1F" w:rsidRPr="002D2C59" w14:paraId="0FC7FD27"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649233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ED8C801"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D7D8BB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46655B5"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F2D36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22A4D74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28E4B0DE"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GPRC6A</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861ECD8"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-0.292798</w:t>
            </w:r>
          </w:p>
        </w:tc>
      </w:tr>
      <w:tr w:rsidR="00940C1F" w:rsidRPr="002D2C59" w14:paraId="0C322489"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477D1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F9780F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23CB111"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D61D1E3"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BDBCE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260559D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3654581C"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SUGT1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CC4FD31"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-0.3563838</w:t>
            </w:r>
          </w:p>
        </w:tc>
      </w:tr>
      <w:tr w:rsidR="00940C1F" w:rsidRPr="002D2C59" w14:paraId="5B69B971"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B0462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812535"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07D3BA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65F72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5C7F85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24" w:space="0" w:color="FFFFFF"/>
              <w:left w:val="single" w:sz="8" w:space="0" w:color="FFFFFF"/>
              <w:bottom w:val="single" w:sz="8" w:space="0" w:color="FFFFFF"/>
              <w:right w:val="single" w:sz="8" w:space="0" w:color="FFFFFF"/>
            </w:tcBorders>
            <w:vAlign w:val="center"/>
            <w:hideMark/>
          </w:tcPr>
          <w:p w14:paraId="139046D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20FAFA3B"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RNASEL</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75E6586"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-0.2121989</w:t>
            </w:r>
          </w:p>
        </w:tc>
      </w:tr>
      <w:tr w:rsidR="00940C1F" w:rsidRPr="002D2C59" w14:paraId="6C93C962"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FC163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EE1B7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FA0A75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14139F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320" w:type="dxa"/>
            <w:vMerge w:val="restart"/>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1E593510"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12 months_ 90/60 vs 12 months Sham </w:t>
            </w:r>
          </w:p>
        </w:tc>
        <w:tc>
          <w:tcPr>
            <w:tcW w:w="1690" w:type="dxa"/>
            <w:vMerge w:val="restart"/>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center"/>
            <w:hideMark/>
          </w:tcPr>
          <w:p w14:paraId="5F555E1C"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31 genes changed (up_2, down_29_Canonical_25 vs Non-canonical_6)</w:t>
            </w: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90833F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CTSB</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ABE2B6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-0.750438</w:t>
            </w:r>
          </w:p>
        </w:tc>
      </w:tr>
      <w:tr w:rsidR="00940C1F" w:rsidRPr="002D2C59" w14:paraId="0B5B0BC8"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A1B301"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25D17A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628B3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82788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356561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7232818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16A026EF"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CYBB</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1902614A"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-1.8994705</w:t>
            </w:r>
          </w:p>
        </w:tc>
      </w:tr>
      <w:tr w:rsidR="00940C1F" w:rsidRPr="002D2C59" w14:paraId="5B8BACA5"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DFBE7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9AA7A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01EBC5C"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62CF79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622C0A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3E45C95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164A066B"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SUGT1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30E4FB5B"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-0.5648423</w:t>
            </w:r>
          </w:p>
        </w:tc>
      </w:tr>
      <w:tr w:rsidR="00940C1F" w:rsidRPr="002D2C59" w14:paraId="3B5F907A"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86B26F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1C1755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5C0691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8D992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0399E0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7D6F333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2E0E0281"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A82EA33"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-0.5106923</w:t>
            </w:r>
          </w:p>
        </w:tc>
      </w:tr>
      <w:tr w:rsidR="00940C1F" w:rsidRPr="002D2C59" w14:paraId="361A8CF0"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C366C0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EDAAB2C"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E5890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1C6CDC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2D104E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07B652A3"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88CF19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DNM1L</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21CCE13"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-0.7225227</w:t>
            </w:r>
          </w:p>
        </w:tc>
      </w:tr>
      <w:tr w:rsidR="00940C1F" w:rsidRPr="002D2C59" w14:paraId="52304F39"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9DAB7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2C759E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D1E2A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2F1807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5DAB7BC"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62C7AB52"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210444BA"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IL1B</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3BCD688A"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0.67469313</w:t>
            </w:r>
          </w:p>
        </w:tc>
      </w:tr>
      <w:tr w:rsidR="00940C1F" w:rsidRPr="002D2C59" w14:paraId="740E3C93"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25C166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D5097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4D9317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4A5E4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F103D7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1D12A605"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F77D299"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2D72E0B"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-0.7188862</w:t>
            </w:r>
          </w:p>
        </w:tc>
      </w:tr>
      <w:tr w:rsidR="00940C1F" w:rsidRPr="002D2C59" w14:paraId="3AFD90F5"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136D8C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0270A0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B9AB0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1E3139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F7479B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526DB80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63A6D0A"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IL18</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1A75F9D1"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-0.5313129</w:t>
            </w:r>
          </w:p>
        </w:tc>
      </w:tr>
      <w:tr w:rsidR="00940C1F" w:rsidRPr="002D2C59" w14:paraId="24ACAC12"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AECC2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8DB33D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C6064A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901E7D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928953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44F09ACC"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D6F52B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JAK1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12C4D85A"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-0.6303857</w:t>
            </w:r>
          </w:p>
        </w:tc>
      </w:tr>
      <w:tr w:rsidR="00940C1F" w:rsidRPr="002D2C59" w14:paraId="09D01AE3"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51EAE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4AE95BC"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8B32F01"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D1F0DC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B618CE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78663C92"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52EAD0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HSP90AB1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AB0559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-0.5236145</w:t>
            </w:r>
          </w:p>
        </w:tc>
      </w:tr>
      <w:tr w:rsidR="00940C1F" w:rsidRPr="002D2C59" w14:paraId="5DC4E35C"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A41D35"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012A3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BD16B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1C12D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A0B7EB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0609570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2F5C5686"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BRCC3</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4702840"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-0.4167281</w:t>
            </w:r>
          </w:p>
        </w:tc>
      </w:tr>
      <w:tr w:rsidR="00940C1F" w:rsidRPr="002D2C59" w14:paraId="5EB764ED"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531E8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C726A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22364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287F27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46DA86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2DE35EB3"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6B4D1AC"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TRPM7</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1DC6263"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-0.5733089</w:t>
            </w:r>
          </w:p>
        </w:tc>
      </w:tr>
      <w:tr w:rsidR="00940C1F" w:rsidRPr="002D2C59" w14:paraId="1909CECC"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CA7C6B1"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B7E520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81E060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D9FD75"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FDD2CD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630E554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37EA6A79"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ANTXR2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37036A17"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-0.4131672</w:t>
            </w:r>
          </w:p>
        </w:tc>
      </w:tr>
      <w:tr w:rsidR="00940C1F" w:rsidRPr="002D2C59" w14:paraId="7CDA16E4"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4F24C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F43AB41"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20DD432"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7927E7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A0AA88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65F0CC5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1DCECE4"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Naip5</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378D040"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-0.4165443</w:t>
            </w:r>
          </w:p>
        </w:tc>
      </w:tr>
      <w:tr w:rsidR="00940C1F" w:rsidRPr="002D2C59" w14:paraId="4F295B79"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5AD1B8B"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D0680E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D8D17B5"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8D34E4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D6FA7C0"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3F837167"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30A2519D"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GSDMD</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E21BBAA"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-0.4017083</w:t>
            </w:r>
          </w:p>
        </w:tc>
      </w:tr>
      <w:tr w:rsidR="00940C1F" w:rsidRPr="002D2C59" w14:paraId="1B03FA82"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A70E52"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3DD1FB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51613E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B06969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6CCF9D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3099DA91"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1962B356"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IRF9</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A86A8BB"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-0.4864676</w:t>
            </w:r>
          </w:p>
        </w:tc>
      </w:tr>
      <w:tr w:rsidR="00940C1F" w:rsidRPr="002D2C59" w14:paraId="004AE14A"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AE085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82FDDE"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1522F0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E3EACD"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AB39596"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667E7089"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1BB017D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4D8EF49C"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-0.3831382</w:t>
            </w:r>
          </w:p>
        </w:tc>
      </w:tr>
      <w:tr w:rsidR="00940C1F" w:rsidRPr="002D2C59" w14:paraId="62006DE3"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3B1747A"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9CE46A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97A920C"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E41B478"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9B53ED4"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49381FAF" w14:textId="77777777" w:rsidR="00940C1F" w:rsidRPr="006A75DA" w:rsidRDefault="00940C1F" w:rsidP="007E42C5">
            <w:pPr>
              <w:adjustRightInd w:val="0"/>
              <w:snapToGrid w:val="0"/>
              <w:spacing w:line="360" w:lineRule="auto"/>
              <w:rPr>
                <w:rFonts w:ascii="Arial" w:eastAsia="Times New Roman" w:hAnsi="Arial" w:cs="Arial"/>
                <w:sz w:val="18"/>
                <w:szCs w:val="18"/>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9246028"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MFN2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389A15E"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-0.4182331</w:t>
            </w:r>
          </w:p>
        </w:tc>
      </w:tr>
      <w:tr w:rsidR="00940C1F" w:rsidRPr="002D2C59" w14:paraId="42E38190"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5847608"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5B0DF36"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D6FC6F9"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312CAC"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D8BCA2F"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16D81EC1"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C2095FF"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STAT1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927473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-0.4716966</w:t>
            </w:r>
          </w:p>
        </w:tc>
      </w:tr>
      <w:tr w:rsidR="00940C1F" w:rsidRPr="002D2C59" w14:paraId="7429C3DF"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EE4BD4"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DFC7AD"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FFC1283"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5EFD30"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B23ECDD"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7C428644"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1F25D072"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NAMPT</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8BA7511"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-0.3513346</w:t>
            </w:r>
          </w:p>
        </w:tc>
      </w:tr>
      <w:tr w:rsidR="00940C1F" w:rsidRPr="002D2C59" w14:paraId="3A6A9045"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4C32C8"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344E45E"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F9CF73"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E986A42"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8314D01"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3663EFD6"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32F4C1BB"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CYBA</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2B8E65E"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-0.6368631</w:t>
            </w:r>
          </w:p>
        </w:tc>
      </w:tr>
      <w:tr w:rsidR="00940C1F" w:rsidRPr="002D2C59" w14:paraId="74B32B35"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52D851A"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E580EB6"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33934E8"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AF8B7C"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D8700C5"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0F354EA0"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B16076D"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NEK7</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7279605"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-0.3660494</w:t>
            </w:r>
          </w:p>
        </w:tc>
      </w:tr>
      <w:tr w:rsidR="00940C1F" w:rsidRPr="002D2C59" w14:paraId="7242309A"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88D97F4"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B0B1D52"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7096AD"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E51340E"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C46C251"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41999756"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3C4F8619"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NLRP12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1D84E57"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-0.5616419</w:t>
            </w:r>
          </w:p>
        </w:tc>
      </w:tr>
      <w:tr w:rsidR="00940C1F" w:rsidRPr="002D2C59" w14:paraId="3AFC4022"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4F6B58"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1D60249"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2272F9"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6A1AD1A"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37A6EA0"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1AF2C219"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E0D07FB"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PSTPIP1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4F80C4B"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0.3570191</w:t>
            </w:r>
          </w:p>
        </w:tc>
      </w:tr>
      <w:tr w:rsidR="00940C1F" w:rsidRPr="002D2C59" w14:paraId="436A132A"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353C9A"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62E17F"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71A139"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42EA9D"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B2F59E2"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72980C90"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4E26EBDE"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GBP3</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463391B8"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-0.4828349</w:t>
            </w:r>
          </w:p>
        </w:tc>
      </w:tr>
      <w:tr w:rsidR="00940C1F" w:rsidRPr="002D2C59" w14:paraId="19CEFD7E"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6E0B7F"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BBEDCA"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B9E3261"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FF7E78"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AA38327"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6DEB6CE5"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BBD8599"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CASP8</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30BB3AE4"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-0.362241</w:t>
            </w:r>
          </w:p>
        </w:tc>
      </w:tr>
      <w:tr w:rsidR="00940C1F" w:rsidRPr="002D2C59" w14:paraId="3D33D480"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4DF9B3F"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539CE0"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FB600CF"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49F153"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3BBC05D"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74CF8700"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87AF552"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0224168"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-0.3331647</w:t>
            </w:r>
          </w:p>
        </w:tc>
      </w:tr>
      <w:tr w:rsidR="00940C1F" w:rsidRPr="002D2C59" w14:paraId="42C85777"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86C024E"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2A116FF"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8FBF200"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47FE123"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8ECCE36"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0FAFC6EF"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656F8614"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TRPM2</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277A382"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-0.3689947</w:t>
            </w:r>
          </w:p>
        </w:tc>
      </w:tr>
      <w:tr w:rsidR="00940C1F" w:rsidRPr="002D2C59" w14:paraId="66C17AA1"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AD054A4"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54BCAFB"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7B6C9E4"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A6BE6FB"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888D2AB"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6406DFC2"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76C2F60E"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ITPR1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30667C76"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-0.3045965</w:t>
            </w:r>
          </w:p>
        </w:tc>
      </w:tr>
      <w:tr w:rsidR="00940C1F" w:rsidRPr="002D2C59" w14:paraId="378EB9E5"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78A626F"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EEFE0A"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5948493"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DAEC50F"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4CAB022"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2ED3E078"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11572673"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P2RX7</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576ACEDC"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-0.2435073</w:t>
            </w:r>
          </w:p>
        </w:tc>
      </w:tr>
      <w:tr w:rsidR="00940C1F" w:rsidRPr="002D2C59" w14:paraId="0C8BBEE5" w14:textId="77777777" w:rsidTr="00940C1F">
        <w:trPr>
          <w:trHeight w:val="17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97E5636"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BE5584"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6E3AB8D"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7393124"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81F01A6"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690" w:type="dxa"/>
            <w:vMerge/>
            <w:tcBorders>
              <w:top w:val="single" w:sz="8" w:space="0" w:color="FFFFFF"/>
              <w:left w:val="single" w:sz="8" w:space="0" w:color="FFFFFF"/>
              <w:bottom w:val="single" w:sz="8" w:space="0" w:color="FFFFFF"/>
              <w:right w:val="single" w:sz="8" w:space="0" w:color="FFFFFF"/>
            </w:tcBorders>
            <w:vAlign w:val="center"/>
            <w:hideMark/>
          </w:tcPr>
          <w:p w14:paraId="588F39C2" w14:textId="77777777" w:rsidR="00940C1F" w:rsidRPr="002D2C59" w:rsidRDefault="00940C1F" w:rsidP="007E42C5">
            <w:pPr>
              <w:adjustRightInd w:val="0"/>
              <w:snapToGrid w:val="0"/>
              <w:spacing w:line="360" w:lineRule="auto"/>
              <w:rPr>
                <w:rFonts w:ascii="Arial" w:eastAsia="Times New Roman" w:hAnsi="Arial" w:cs="Arial"/>
                <w:sz w:val="20"/>
                <w:szCs w:val="20"/>
              </w:rPr>
            </w:pPr>
          </w:p>
        </w:tc>
        <w:tc>
          <w:tcPr>
            <w:tcW w:w="121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9A7BC71"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B050"/>
                <w:kern w:val="24"/>
                <w:sz w:val="18"/>
                <w:szCs w:val="18"/>
              </w:rPr>
              <w:t>IFNAR1</w:t>
            </w:r>
          </w:p>
        </w:tc>
        <w:tc>
          <w:tcPr>
            <w:tcW w:w="1020" w:type="dxa"/>
            <w:tcBorders>
              <w:top w:val="single" w:sz="8" w:space="0" w:color="FFFFFF"/>
              <w:left w:val="single" w:sz="8" w:space="0" w:color="FFFFFF"/>
              <w:bottom w:val="single" w:sz="8" w:space="0" w:color="FFFFFF"/>
              <w:right w:val="single" w:sz="8" w:space="0" w:color="FFFFFF"/>
            </w:tcBorders>
            <w:shd w:val="clear" w:color="auto" w:fill="E9EDF4"/>
            <w:tcMar>
              <w:top w:w="9" w:type="dxa"/>
              <w:left w:w="9" w:type="dxa"/>
              <w:bottom w:w="0" w:type="dxa"/>
              <w:right w:w="9" w:type="dxa"/>
            </w:tcMar>
            <w:vAlign w:val="bottom"/>
            <w:hideMark/>
          </w:tcPr>
          <w:p w14:paraId="02F50349" w14:textId="77777777" w:rsidR="00940C1F" w:rsidRPr="006A75DA" w:rsidRDefault="00940C1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-0.1995226</w:t>
            </w:r>
          </w:p>
        </w:tc>
      </w:tr>
    </w:tbl>
    <w:p w14:paraId="674B40FB" w14:textId="41237288" w:rsidR="00421813" w:rsidRPr="002D2C59" w:rsidRDefault="00846D6F" w:rsidP="007E42C5">
      <w:pPr>
        <w:pStyle w:val="MDPI41tablecaption"/>
        <w:spacing w:line="360" w:lineRule="auto"/>
        <w:ind w:left="0" w:right="0"/>
        <w:rPr>
          <w:rFonts w:ascii="Arial" w:hAnsi="Arial" w:cs="Arial"/>
          <w:sz w:val="20"/>
          <w:szCs w:val="20"/>
        </w:rPr>
      </w:pPr>
      <w:r w:rsidRPr="002D2C59">
        <w:rPr>
          <w:rFonts w:ascii="Arial" w:hAnsi="Arial" w:cs="Arial"/>
          <w:b/>
          <w:sz w:val="20"/>
          <w:szCs w:val="20"/>
        </w:rPr>
        <w:t xml:space="preserve">Supplemental Table 2. </w:t>
      </w:r>
      <w:r w:rsidRPr="002D2C59">
        <w:rPr>
          <w:rFonts w:ascii="Arial" w:hAnsi="Arial" w:cs="Arial"/>
          <w:sz w:val="20"/>
          <w:szCs w:val="20"/>
        </w:rPr>
        <w:t>36 unique genes were significant changed (P value &lt; 0.05 and Log2 fold change was shown in the last column) in young and adult mice of 90 minutes</w:t>
      </w:r>
      <w:r w:rsidR="00421813" w:rsidRPr="002D2C59">
        <w:rPr>
          <w:rFonts w:ascii="Arial" w:hAnsi="Arial" w:cs="Arial"/>
          <w:sz w:val="20"/>
          <w:szCs w:val="20"/>
        </w:rPr>
        <w:t xml:space="preserve"> ischemia and 60 minutes reperfusion (I/R: 90/60) groups of the dataset GSE 10657. * Canonical genes (28) are shown in black and non-canonical genes (8) are shown in b old green.</w:t>
      </w:r>
    </w:p>
    <w:p w14:paraId="70D4C2D7" w14:textId="3EE833D2" w:rsidR="00846D6F" w:rsidRPr="002D2C59" w:rsidRDefault="00421813" w:rsidP="007E42C5">
      <w:pPr>
        <w:adjustRightInd w:val="0"/>
        <w:snapToGrid w:val="0"/>
        <w:spacing w:before="240" w:after="240" w:line="360" w:lineRule="auto"/>
        <w:jc w:val="both"/>
        <w:rPr>
          <w:rFonts w:ascii="Arial" w:hAnsi="Arial" w:cs="Arial"/>
          <w:bCs/>
          <w:sz w:val="20"/>
          <w:szCs w:val="20"/>
        </w:rPr>
      </w:pPr>
      <w:r w:rsidRPr="002D2C59">
        <w:rPr>
          <w:rFonts w:ascii="Arial" w:hAnsi="Arial" w:cs="Arial"/>
          <w:noProof/>
          <w:sz w:val="20"/>
          <w:szCs w:val="20"/>
        </w:rPr>
        <w:lastRenderedPageBreak/>
        <w:drawing>
          <wp:anchor distT="0" distB="0" distL="114300" distR="114300" simplePos="0" relativeHeight="251668480" behindDoc="0" locked="0" layoutInCell="1" allowOverlap="1" wp14:anchorId="5091365A" wp14:editId="797DAA8C">
            <wp:simplePos x="0" y="0"/>
            <wp:positionH relativeFrom="margin">
              <wp:posOffset>-95370</wp:posOffset>
            </wp:positionH>
            <wp:positionV relativeFrom="paragraph">
              <wp:posOffset>-359</wp:posOffset>
            </wp:positionV>
            <wp:extent cx="5486400" cy="6140450"/>
            <wp:effectExtent l="0" t="0" r="0" b="0"/>
            <wp:wrapSquare wrapText="bothSides"/>
            <wp:docPr id="2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pic:cNvPicPr>
                      <a:picLocks noChangeAspect="1"/>
                    </pic:cNvPicPr>
                  </pic:nvPicPr>
                  <pic:blipFill>
                    <a:blip r:embed="rId28"/>
                    <a:stretch>
                      <a:fillRect/>
                    </a:stretch>
                  </pic:blipFill>
                  <pic:spPr>
                    <a:xfrm>
                      <a:off x="0" y="0"/>
                      <a:ext cx="5486400" cy="6140450"/>
                    </a:xfrm>
                    <a:prstGeom prst="rect">
                      <a:avLst/>
                    </a:prstGeom>
                  </pic:spPr>
                </pic:pic>
              </a:graphicData>
            </a:graphic>
          </wp:anchor>
        </w:drawing>
      </w:r>
    </w:p>
    <w:p w14:paraId="7DEBFBFC" w14:textId="77777777" w:rsidR="00D71F75" w:rsidRPr="002D2C59" w:rsidRDefault="00D71F75" w:rsidP="007E42C5">
      <w:pPr>
        <w:adjustRightInd w:val="0"/>
        <w:snapToGrid w:val="0"/>
        <w:spacing w:before="240" w:after="240" w:line="360" w:lineRule="auto"/>
        <w:jc w:val="both"/>
        <w:rPr>
          <w:rFonts w:ascii="Arial" w:hAnsi="Arial" w:cs="Arial"/>
          <w:bCs/>
          <w:sz w:val="20"/>
          <w:szCs w:val="20"/>
        </w:rPr>
      </w:pPr>
    </w:p>
    <w:p w14:paraId="612EDC6B" w14:textId="77777777" w:rsidR="00D71F75" w:rsidRPr="002D2C59" w:rsidRDefault="00D71F75" w:rsidP="007E42C5">
      <w:pPr>
        <w:adjustRightInd w:val="0"/>
        <w:snapToGrid w:val="0"/>
        <w:spacing w:before="240" w:after="240" w:line="360" w:lineRule="auto"/>
        <w:jc w:val="both"/>
        <w:rPr>
          <w:rFonts w:ascii="Arial" w:hAnsi="Arial" w:cs="Arial"/>
          <w:bCs/>
          <w:sz w:val="20"/>
          <w:szCs w:val="20"/>
        </w:rPr>
      </w:pPr>
    </w:p>
    <w:p w14:paraId="5DCAE809" w14:textId="77777777" w:rsidR="00D71F75" w:rsidRPr="002D2C59" w:rsidRDefault="00D71F75" w:rsidP="007E42C5">
      <w:pPr>
        <w:adjustRightInd w:val="0"/>
        <w:snapToGrid w:val="0"/>
        <w:spacing w:before="240" w:after="240" w:line="360" w:lineRule="auto"/>
        <w:jc w:val="both"/>
        <w:rPr>
          <w:rFonts w:ascii="Arial" w:hAnsi="Arial" w:cs="Arial"/>
          <w:bCs/>
          <w:sz w:val="20"/>
          <w:szCs w:val="20"/>
        </w:rPr>
      </w:pPr>
    </w:p>
    <w:p w14:paraId="4C348214" w14:textId="77777777" w:rsidR="00D71F75" w:rsidRPr="002D2C59" w:rsidRDefault="00D71F75" w:rsidP="007E42C5">
      <w:pPr>
        <w:adjustRightInd w:val="0"/>
        <w:snapToGrid w:val="0"/>
        <w:spacing w:before="240" w:after="240" w:line="360" w:lineRule="auto"/>
        <w:jc w:val="both"/>
        <w:rPr>
          <w:rFonts w:ascii="Arial" w:hAnsi="Arial" w:cs="Arial"/>
          <w:bCs/>
          <w:sz w:val="20"/>
          <w:szCs w:val="20"/>
        </w:rPr>
      </w:pPr>
    </w:p>
    <w:p w14:paraId="5E1DE6E8" w14:textId="3BE68CD1" w:rsidR="00421813" w:rsidRPr="002D2C59" w:rsidRDefault="00421813" w:rsidP="007E42C5">
      <w:pPr>
        <w:adjustRightInd w:val="0"/>
        <w:snapToGrid w:val="0"/>
        <w:spacing w:before="240" w:after="240" w:line="360" w:lineRule="auto"/>
        <w:jc w:val="both"/>
        <w:rPr>
          <w:rFonts w:ascii="Arial" w:hAnsi="Arial" w:cs="Arial"/>
          <w:bCs/>
          <w:sz w:val="20"/>
          <w:szCs w:val="20"/>
        </w:rPr>
      </w:pPr>
      <w:r w:rsidRPr="002D2C59">
        <w:rPr>
          <w:rFonts w:ascii="Arial" w:hAnsi="Arial" w:cs="Arial"/>
          <w:noProof/>
          <w:sz w:val="20"/>
          <w:szCs w:val="20"/>
        </w:rPr>
        <w:drawing>
          <wp:anchor distT="0" distB="0" distL="114300" distR="114300" simplePos="0" relativeHeight="251669504" behindDoc="0" locked="0" layoutInCell="1" allowOverlap="1" wp14:anchorId="1C1BCBAB" wp14:editId="79F72B2A">
            <wp:simplePos x="0" y="0"/>
            <wp:positionH relativeFrom="column">
              <wp:posOffset>497205</wp:posOffset>
            </wp:positionH>
            <wp:positionV relativeFrom="paragraph">
              <wp:posOffset>7010400</wp:posOffset>
            </wp:positionV>
            <wp:extent cx="5486400" cy="2990215"/>
            <wp:effectExtent l="0" t="0" r="0" b="635"/>
            <wp:wrapNone/>
            <wp:docPr id="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
                    <pic:cNvPicPr>
                      <a:picLocks noChangeAspect="1"/>
                    </pic:cNvPicPr>
                  </pic:nvPicPr>
                  <pic:blipFill>
                    <a:blip r:embed="rId29"/>
                    <a:stretch>
                      <a:fillRect/>
                    </a:stretch>
                  </pic:blipFill>
                  <pic:spPr>
                    <a:xfrm>
                      <a:off x="0" y="0"/>
                      <a:ext cx="5486400" cy="2990215"/>
                    </a:xfrm>
                    <a:prstGeom prst="rect">
                      <a:avLst/>
                    </a:prstGeom>
                  </pic:spPr>
                </pic:pic>
              </a:graphicData>
            </a:graphic>
          </wp:anchor>
        </w:drawing>
      </w:r>
    </w:p>
    <w:tbl>
      <w:tblPr>
        <w:tblW w:w="8707" w:type="dxa"/>
        <w:tblCellMar>
          <w:left w:w="0" w:type="dxa"/>
          <w:right w:w="0" w:type="dxa"/>
        </w:tblCellMar>
        <w:tblLook w:val="0620" w:firstRow="1" w:lastRow="0" w:firstColumn="0" w:lastColumn="0" w:noHBand="1" w:noVBand="1"/>
      </w:tblPr>
      <w:tblGrid>
        <w:gridCol w:w="931"/>
        <w:gridCol w:w="2319"/>
        <w:gridCol w:w="1376"/>
        <w:gridCol w:w="1543"/>
        <w:gridCol w:w="1036"/>
        <w:gridCol w:w="1502"/>
      </w:tblGrid>
      <w:tr w:rsidR="00421813" w:rsidRPr="002D2C59" w14:paraId="6F993F16" w14:textId="77777777" w:rsidTr="00421813">
        <w:trPr>
          <w:trHeight w:val="429"/>
        </w:trPr>
        <w:tc>
          <w:tcPr>
            <w:tcW w:w="792" w:type="dxa"/>
            <w:tcBorders>
              <w:top w:val="single" w:sz="8" w:space="0" w:color="FFFFFF"/>
              <w:left w:val="single" w:sz="8" w:space="0" w:color="FFFFFF"/>
              <w:bottom w:val="single" w:sz="24" w:space="0" w:color="FFFFFF"/>
              <w:right w:val="single" w:sz="8" w:space="0" w:color="FFFFFF"/>
            </w:tcBorders>
            <w:shd w:val="clear" w:color="auto" w:fill="4F81BD"/>
            <w:tcMar>
              <w:top w:w="5" w:type="dxa"/>
              <w:left w:w="5" w:type="dxa"/>
              <w:bottom w:w="0" w:type="dxa"/>
              <w:right w:w="5" w:type="dxa"/>
            </w:tcMar>
            <w:vAlign w:val="center"/>
            <w:hideMark/>
          </w:tcPr>
          <w:p w14:paraId="0A1B2DBB"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Symbol</w:t>
            </w:r>
          </w:p>
        </w:tc>
        <w:tc>
          <w:tcPr>
            <w:tcW w:w="2379" w:type="dxa"/>
            <w:tcBorders>
              <w:top w:val="single" w:sz="8" w:space="0" w:color="FFFFFF"/>
              <w:left w:val="single" w:sz="8" w:space="0" w:color="FFFFFF"/>
              <w:bottom w:val="single" w:sz="24" w:space="0" w:color="FFFFFF"/>
              <w:right w:val="single" w:sz="8" w:space="0" w:color="FFFFFF"/>
            </w:tcBorders>
            <w:shd w:val="clear" w:color="auto" w:fill="4F81BD"/>
            <w:tcMar>
              <w:top w:w="5" w:type="dxa"/>
              <w:left w:w="5" w:type="dxa"/>
              <w:bottom w:w="0" w:type="dxa"/>
              <w:right w:w="5" w:type="dxa"/>
            </w:tcMar>
            <w:vAlign w:val="center"/>
            <w:hideMark/>
          </w:tcPr>
          <w:p w14:paraId="4FB6134F"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Name</w:t>
            </w:r>
          </w:p>
        </w:tc>
        <w:tc>
          <w:tcPr>
            <w:tcW w:w="1385" w:type="dxa"/>
            <w:tcBorders>
              <w:top w:val="single" w:sz="8" w:space="0" w:color="FFFFFF"/>
              <w:left w:val="single" w:sz="8" w:space="0" w:color="FFFFFF"/>
              <w:bottom w:val="single" w:sz="24" w:space="0" w:color="FFFFFF"/>
              <w:right w:val="single" w:sz="8" w:space="0" w:color="FFFFFF"/>
            </w:tcBorders>
            <w:shd w:val="clear" w:color="auto" w:fill="4F81BD"/>
            <w:tcMar>
              <w:top w:w="5" w:type="dxa"/>
              <w:left w:w="5" w:type="dxa"/>
              <w:bottom w:w="0" w:type="dxa"/>
              <w:right w:w="5" w:type="dxa"/>
            </w:tcMar>
            <w:vAlign w:val="center"/>
            <w:hideMark/>
          </w:tcPr>
          <w:p w14:paraId="170F9644"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Inflammasome Stimuli</w:t>
            </w:r>
          </w:p>
        </w:tc>
        <w:tc>
          <w:tcPr>
            <w:tcW w:w="1569" w:type="dxa"/>
            <w:tcBorders>
              <w:top w:val="single" w:sz="8" w:space="0" w:color="FFFFFF"/>
              <w:left w:val="single" w:sz="8" w:space="0" w:color="FFFFFF"/>
              <w:bottom w:val="single" w:sz="24" w:space="0" w:color="FFFFFF"/>
              <w:right w:val="single" w:sz="8" w:space="0" w:color="FFFFFF"/>
            </w:tcBorders>
            <w:shd w:val="clear" w:color="auto" w:fill="4F81BD"/>
            <w:tcMar>
              <w:top w:w="5" w:type="dxa"/>
              <w:left w:w="5" w:type="dxa"/>
              <w:bottom w:w="0" w:type="dxa"/>
              <w:right w:w="5" w:type="dxa"/>
            </w:tcMar>
            <w:vAlign w:val="center"/>
            <w:hideMark/>
          </w:tcPr>
          <w:p w14:paraId="4C047D01"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Inflammasome Component</w:t>
            </w:r>
          </w:p>
        </w:tc>
        <w:tc>
          <w:tcPr>
            <w:tcW w:w="1051" w:type="dxa"/>
            <w:tcBorders>
              <w:top w:val="single" w:sz="8" w:space="0" w:color="FFFFFF"/>
              <w:left w:val="single" w:sz="8" w:space="0" w:color="FFFFFF"/>
              <w:bottom w:val="single" w:sz="24" w:space="0" w:color="FFFFFF"/>
              <w:right w:val="single" w:sz="8" w:space="0" w:color="FFFFFF"/>
            </w:tcBorders>
            <w:shd w:val="clear" w:color="auto" w:fill="4F81BD"/>
            <w:tcMar>
              <w:top w:w="5" w:type="dxa"/>
              <w:left w:w="5" w:type="dxa"/>
              <w:bottom w:w="0" w:type="dxa"/>
              <w:right w:w="5" w:type="dxa"/>
            </w:tcMar>
            <w:vAlign w:val="center"/>
            <w:hideMark/>
          </w:tcPr>
          <w:p w14:paraId="633C6215"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Canonical vs Non-</w:t>
            </w:r>
            <w:r w:rsidRPr="006A75DA">
              <w:rPr>
                <w:rFonts w:ascii="Arial" w:eastAsia="Times New Roman" w:hAnsi="Arial" w:cs="Arial"/>
                <w:b/>
                <w:bCs/>
                <w:color w:val="FFFFFF"/>
                <w:kern w:val="24"/>
                <w:sz w:val="18"/>
                <w:szCs w:val="18"/>
              </w:rPr>
              <w:lastRenderedPageBreak/>
              <w:t>Canonical</w:t>
            </w:r>
          </w:p>
        </w:tc>
        <w:tc>
          <w:tcPr>
            <w:tcW w:w="1531" w:type="dxa"/>
            <w:tcBorders>
              <w:top w:val="single" w:sz="8" w:space="0" w:color="FFFFFF"/>
              <w:left w:val="single" w:sz="8" w:space="0" w:color="FFFFFF"/>
              <w:bottom w:val="single" w:sz="24" w:space="0" w:color="FFFFFF"/>
              <w:right w:val="single" w:sz="8" w:space="0" w:color="FFFFFF"/>
            </w:tcBorders>
            <w:shd w:val="clear" w:color="auto" w:fill="4F81BD"/>
            <w:tcMar>
              <w:top w:w="5" w:type="dxa"/>
              <w:left w:w="5" w:type="dxa"/>
              <w:bottom w:w="0" w:type="dxa"/>
              <w:right w:w="5" w:type="dxa"/>
            </w:tcMar>
            <w:vAlign w:val="center"/>
            <w:hideMark/>
          </w:tcPr>
          <w:p w14:paraId="1E8BADD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lastRenderedPageBreak/>
              <w:t xml:space="preserve">Canonical vs Non-canonical </w:t>
            </w:r>
            <w:r w:rsidRPr="006A75DA">
              <w:rPr>
                <w:rFonts w:ascii="Arial" w:eastAsia="Times New Roman" w:hAnsi="Arial" w:cs="Arial"/>
                <w:b/>
                <w:bCs/>
                <w:color w:val="FFFFFF"/>
                <w:kern w:val="24"/>
                <w:sz w:val="18"/>
                <w:szCs w:val="18"/>
              </w:rPr>
              <w:lastRenderedPageBreak/>
              <w:t>Rationale</w:t>
            </w:r>
          </w:p>
        </w:tc>
      </w:tr>
      <w:tr w:rsidR="00421813" w:rsidRPr="002D2C59" w14:paraId="696C5EB3" w14:textId="77777777" w:rsidTr="00421813">
        <w:trPr>
          <w:trHeight w:val="294"/>
        </w:trPr>
        <w:tc>
          <w:tcPr>
            <w:tcW w:w="792" w:type="dxa"/>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6516265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lastRenderedPageBreak/>
              <w:t>MAVS</w:t>
            </w:r>
          </w:p>
        </w:tc>
        <w:tc>
          <w:tcPr>
            <w:tcW w:w="2379" w:type="dxa"/>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DCA322C"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Mitochondrial antiviral signaling protein </w:t>
            </w:r>
          </w:p>
        </w:tc>
        <w:tc>
          <w:tcPr>
            <w:tcW w:w="1385" w:type="dxa"/>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0F395E7"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Viral RNA</w:t>
            </w:r>
          </w:p>
        </w:tc>
        <w:tc>
          <w:tcPr>
            <w:tcW w:w="1569" w:type="dxa"/>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BCAA98A"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51" w:type="dxa"/>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8D6FF41"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531" w:type="dxa"/>
            <w:tcBorders>
              <w:top w:val="single" w:sz="24"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B0B3E93"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r>
      <w:tr w:rsidR="00421813" w:rsidRPr="002D2C59" w14:paraId="1A569DA1" w14:textId="77777777" w:rsidTr="00421813">
        <w:trPr>
          <w:trHeight w:val="280"/>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D79D5EF"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RIPK1</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6113B05"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Receptor interacting serine/threonine kinase 1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E11F8C6"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Viral RNA</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281821F"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D69AFF6"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A903BE5"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r>
      <w:tr w:rsidR="00421813" w:rsidRPr="002D2C59" w14:paraId="09CA1E44" w14:textId="77777777" w:rsidTr="00421813">
        <w:trPr>
          <w:trHeight w:val="319"/>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07E9F06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HSP90AA1</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4B73FE8" w14:textId="4F31DAF5"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Heat shock protein 90 alpha family class A member 1(HSP90AA1)</w:t>
            </w:r>
            <w:r w:rsidR="00CA34F7" w:rsidRPr="006A75DA">
              <w:rPr>
                <w:rFonts w:ascii="Arial" w:eastAsia="Times New Roman" w:hAnsi="Arial" w:cs="Arial"/>
                <w:color w:val="000000"/>
                <w:kern w:val="24"/>
                <w:sz w:val="18"/>
                <w:szCs w:val="18"/>
              </w:rPr>
              <w:t xml:space="preserve">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51B877C"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C29A8F1"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542F9FF"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57D7A50"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Enhances NLRP3</w:t>
            </w:r>
          </w:p>
        </w:tc>
      </w:tr>
      <w:tr w:rsidR="00421813" w:rsidRPr="002D2C59" w14:paraId="59F2E646" w14:textId="77777777" w:rsidTr="00421813">
        <w:trPr>
          <w:trHeight w:val="268"/>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9F7C9F5"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RIPK3</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20B78C6"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Receptor interacting serine/threonine kinase 3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D250352"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Viral RNA</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FFD2DE3"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ED65A26"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04D20DE"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r>
      <w:tr w:rsidR="00421813" w:rsidRPr="002D2C59" w14:paraId="121BDF58" w14:textId="77777777" w:rsidTr="00421813">
        <w:trPr>
          <w:trHeight w:val="268"/>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678EE8F"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PYCARD</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864C9B3" w14:textId="7A59C1FD"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PYD and CARD domain containing(PYCARD)</w:t>
            </w:r>
            <w:r w:rsidR="00CA34F7" w:rsidRPr="006A75DA">
              <w:rPr>
                <w:rFonts w:ascii="Arial" w:eastAsia="Times New Roman" w:hAnsi="Arial" w:cs="Arial"/>
                <w:color w:val="000000"/>
                <w:kern w:val="24"/>
                <w:sz w:val="18"/>
                <w:szCs w:val="18"/>
              </w:rPr>
              <w:t xml:space="preserve">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D9ACB7E"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67D772A"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Pathway Component</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65170A8"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0D5BB42D"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Inflammasome Components</w:t>
            </w:r>
          </w:p>
        </w:tc>
      </w:tr>
      <w:tr w:rsidR="00421813" w:rsidRPr="002D2C59" w14:paraId="61C7EE26" w14:textId="77777777" w:rsidTr="00421813">
        <w:trPr>
          <w:trHeight w:val="306"/>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253E0E6"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IL1B</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6E7BEA7"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Interleukin 1 beta(Il1b)</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38A0A79"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1C09CE5"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Pathway Component</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654FEE55"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677175C" w14:textId="1E310E1B"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Caspase</w:t>
            </w:r>
            <w:r w:rsidR="003D5022" w:rsidRPr="006A75DA">
              <w:rPr>
                <w:rFonts w:ascii="Arial" w:eastAsia="Times New Roman" w:hAnsi="Arial" w:cs="Arial"/>
                <w:color w:val="000000"/>
                <w:kern w:val="24"/>
                <w:sz w:val="18"/>
                <w:szCs w:val="18"/>
              </w:rPr>
              <w:t xml:space="preserve"> </w:t>
            </w:r>
            <w:r w:rsidRPr="006A75DA">
              <w:rPr>
                <w:rFonts w:ascii="Arial" w:eastAsia="Times New Roman" w:hAnsi="Arial" w:cs="Arial"/>
                <w:color w:val="000000"/>
                <w:kern w:val="24"/>
                <w:sz w:val="18"/>
                <w:szCs w:val="18"/>
              </w:rPr>
              <w:t>1 Cytokines Substrates</w:t>
            </w:r>
          </w:p>
        </w:tc>
      </w:tr>
      <w:tr w:rsidR="00421813" w:rsidRPr="002D2C59" w14:paraId="69247B6F" w14:textId="77777777" w:rsidTr="00421813">
        <w:trPr>
          <w:trHeight w:val="323"/>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E081DD1"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TRPM2</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86CB7FD"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Transient receptor potential cation channel subfamily M member 2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6DDB2F50"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Ca²</w:t>
            </w:r>
            <w:r w:rsidRPr="006A75DA">
              <w:rPr>
                <w:rFonts w:ascii="Cambria Math" w:eastAsia="Times New Roman" w:hAnsi="Cambria Math" w:cs="Cambria Math"/>
                <w:color w:val="000000"/>
                <w:kern w:val="24"/>
                <w:sz w:val="18"/>
                <w:szCs w:val="18"/>
              </w:rPr>
              <w:t>⁺</w:t>
            </w:r>
            <w:r w:rsidRPr="006A75DA">
              <w:rPr>
                <w:rFonts w:ascii="Arial" w:eastAsia="Times New Roman" w:hAnsi="Arial" w:cs="Arial"/>
                <w:color w:val="000000"/>
                <w:kern w:val="24"/>
                <w:sz w:val="18"/>
                <w:szCs w:val="18"/>
              </w:rPr>
              <w:t xml:space="preserve"> Influx</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0CB2F811"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8E35C26"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552EB94"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r>
      <w:tr w:rsidR="00421813" w:rsidRPr="002D2C59" w14:paraId="591C35BE" w14:textId="77777777" w:rsidTr="00421813">
        <w:trPr>
          <w:trHeight w:val="298"/>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7A03607"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ITPR1</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845892E"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Inositol 1,4,5-trisphosphate receptor type 1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EAC6CFF"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Ca²</w:t>
            </w:r>
            <w:r w:rsidRPr="006A75DA">
              <w:rPr>
                <w:rFonts w:ascii="Cambria Math" w:eastAsia="Times New Roman" w:hAnsi="Cambria Math" w:cs="Cambria Math"/>
                <w:color w:val="000000"/>
                <w:kern w:val="24"/>
                <w:sz w:val="18"/>
                <w:szCs w:val="18"/>
              </w:rPr>
              <w:t>⁺</w:t>
            </w:r>
            <w:r w:rsidRPr="006A75DA">
              <w:rPr>
                <w:rFonts w:ascii="Arial" w:eastAsia="Times New Roman" w:hAnsi="Arial" w:cs="Arial"/>
                <w:color w:val="000000"/>
                <w:kern w:val="24"/>
                <w:sz w:val="18"/>
                <w:szCs w:val="18"/>
              </w:rPr>
              <w:t xml:space="preserve"> Influx</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7DE50D2"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6CF6E7E"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ECEA851"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r>
      <w:tr w:rsidR="00421813" w:rsidRPr="002D2C59" w14:paraId="02F071BF" w14:textId="77777777" w:rsidTr="00421813">
        <w:trPr>
          <w:trHeight w:val="313"/>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A469FD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IFNAR2</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26F4243"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Interferon alpha and beta receptor subunit 2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14DFCE7"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Pathway Stimuli</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7EBE770"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01A6C08"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(14)</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0AF5F87"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r>
      <w:tr w:rsidR="00421813" w:rsidRPr="002D2C59" w14:paraId="2E42D55E" w14:textId="77777777" w:rsidTr="00421813">
        <w:trPr>
          <w:trHeight w:val="292"/>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D486C99"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JAK1</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E7B1CF9"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Janus kinase 1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41362D0"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Pathway Stimuli</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6C27DAF"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E5C7E4A"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(14)</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D659CF3"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r>
      <w:tr w:rsidR="00421813" w:rsidRPr="002D2C59" w14:paraId="7DADDC30" w14:textId="77777777" w:rsidTr="00421813">
        <w:trPr>
          <w:trHeight w:val="283"/>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5004EB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GBP3</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07D98F77"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Guanylate binding protein 3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06183CC"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Pathway Stimuli</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80A1275"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572FB2E"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(14)</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71AE41D"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r>
      <w:tr w:rsidR="00421813" w:rsidRPr="002D2C59" w14:paraId="221B4A7B" w14:textId="77777777" w:rsidTr="00421813">
        <w:trPr>
          <w:trHeight w:val="287"/>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1E50B5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IRF9</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AF18DE2"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Interferon regulatory factor 9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FDCD930"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Pathway Stimuli</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684E839"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03CD87C3"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(14)</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EDDE807"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r>
      <w:tr w:rsidR="00421813" w:rsidRPr="002D2C59" w14:paraId="569B07EB" w14:textId="77777777" w:rsidTr="00421813">
        <w:trPr>
          <w:trHeight w:val="279"/>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0C0526E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STAT1</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CB32E8F"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Signal transducer and activator of transcription 1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10E0355"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Pathway Stimuli</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1A2B67C"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6A3F8E62"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(14)</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23462F8D"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r>
      <w:tr w:rsidR="00421813" w:rsidRPr="002D2C59" w14:paraId="49404AEA" w14:textId="77777777" w:rsidTr="00421813">
        <w:trPr>
          <w:trHeight w:val="283"/>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48B981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IFNAR1</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A567C67"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Interferon alpha and beta receptor subunit 1 </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2EF5148"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Pathway Stimuli</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620E3D80"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575A4B90"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(14)</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E11BB04"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r>
      <w:tr w:rsidR="00421813" w:rsidRPr="002D2C59" w14:paraId="67F2A28C" w14:textId="77777777" w:rsidTr="00421813">
        <w:trPr>
          <w:trHeight w:val="200"/>
        </w:trPr>
        <w:tc>
          <w:tcPr>
            <w:tcW w:w="792"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286D145"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CASP4</w:t>
            </w:r>
          </w:p>
        </w:tc>
        <w:tc>
          <w:tcPr>
            <w:tcW w:w="237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49170AE0"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Caspase 4(CASP4)</w:t>
            </w:r>
          </w:p>
        </w:tc>
        <w:tc>
          <w:tcPr>
            <w:tcW w:w="1385"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408FFCE"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Pathway Stimuli</w:t>
            </w:r>
          </w:p>
        </w:tc>
        <w:tc>
          <w:tcPr>
            <w:tcW w:w="1569"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384A3FCD"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c>
          <w:tcPr>
            <w:tcW w:w="105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137E7DA2"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(14)</w:t>
            </w:r>
          </w:p>
        </w:tc>
        <w:tc>
          <w:tcPr>
            <w:tcW w:w="1531" w:type="dxa"/>
            <w:tcBorders>
              <w:top w:val="single" w:sz="8" w:space="0" w:color="FFFFFF"/>
              <w:left w:val="single" w:sz="8" w:space="0" w:color="FFFFFF"/>
              <w:bottom w:val="single" w:sz="8" w:space="0" w:color="FFFFFF"/>
              <w:right w:val="single" w:sz="8" w:space="0" w:color="FFFFFF"/>
            </w:tcBorders>
            <w:shd w:val="clear" w:color="auto" w:fill="E9EDF4"/>
            <w:tcMar>
              <w:top w:w="5" w:type="dxa"/>
              <w:left w:w="5" w:type="dxa"/>
              <w:bottom w:w="0" w:type="dxa"/>
              <w:right w:w="5" w:type="dxa"/>
            </w:tcMar>
            <w:vAlign w:val="center"/>
            <w:hideMark/>
          </w:tcPr>
          <w:p w14:paraId="76A66160" w14:textId="77777777" w:rsidR="00421813" w:rsidRPr="006A75DA" w:rsidRDefault="00421813"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r>
    </w:tbl>
    <w:p w14:paraId="33EC6F70" w14:textId="67250D76" w:rsidR="00846D6F" w:rsidRPr="002D2C59" w:rsidRDefault="00846D6F" w:rsidP="007E42C5">
      <w:pPr>
        <w:pStyle w:val="MDPI41tablecaption"/>
        <w:spacing w:line="360" w:lineRule="auto"/>
        <w:ind w:left="0" w:right="0"/>
        <w:rPr>
          <w:rFonts w:ascii="Arial" w:hAnsi="Arial" w:cs="Arial"/>
          <w:sz w:val="20"/>
          <w:szCs w:val="20"/>
        </w:rPr>
      </w:pPr>
      <w:r w:rsidRPr="002D2C59">
        <w:rPr>
          <w:rFonts w:ascii="Arial" w:hAnsi="Arial" w:cs="Arial"/>
          <w:b/>
          <w:sz w:val="20"/>
          <w:szCs w:val="20"/>
        </w:rPr>
        <w:lastRenderedPageBreak/>
        <w:t xml:space="preserve">Supplemental Table 3.  </w:t>
      </w:r>
      <w:r w:rsidRPr="002D2C59">
        <w:rPr>
          <w:rFonts w:ascii="Arial" w:hAnsi="Arial" w:cs="Arial"/>
          <w:sz w:val="20"/>
          <w:szCs w:val="20"/>
        </w:rPr>
        <w:t xml:space="preserve">Summary table of 41 unique significantly downregulated (P value &lt; 0.05) genes (Canonical_34 vs </w:t>
      </w:r>
      <w:r w:rsidR="0033729F" w:rsidRPr="002D2C59">
        <w:rPr>
          <w:rFonts w:ascii="Arial" w:hAnsi="Arial" w:cs="Arial"/>
          <w:sz w:val="20"/>
          <w:szCs w:val="20"/>
        </w:rPr>
        <w:t>n</w:t>
      </w:r>
      <w:r w:rsidRPr="002D2C59">
        <w:rPr>
          <w:rFonts w:ascii="Arial" w:hAnsi="Arial" w:cs="Arial"/>
          <w:sz w:val="20"/>
          <w:szCs w:val="20"/>
        </w:rPr>
        <w:t>on-canonical_7) in young and adult mice after hepatic ischemia 90 minutes and reperfusion 0, and 60 minutes, respectively.</w:t>
      </w:r>
    </w:p>
    <w:p w14:paraId="156F06D2" w14:textId="77777777" w:rsidR="00D71F75" w:rsidRPr="002D2C59" w:rsidRDefault="00D71F75" w:rsidP="007E42C5">
      <w:pPr>
        <w:pStyle w:val="MDPI41tablecaption"/>
        <w:spacing w:line="360" w:lineRule="auto"/>
        <w:ind w:left="0" w:right="0"/>
        <w:rPr>
          <w:rFonts w:ascii="Arial" w:hAnsi="Arial" w:cs="Arial"/>
          <w:sz w:val="20"/>
          <w:szCs w:val="20"/>
        </w:rPr>
      </w:pPr>
    </w:p>
    <w:tbl>
      <w:tblPr>
        <w:tblW w:w="8674" w:type="dxa"/>
        <w:tblCellMar>
          <w:left w:w="0" w:type="dxa"/>
          <w:right w:w="0" w:type="dxa"/>
        </w:tblCellMar>
        <w:tblLook w:val="0620" w:firstRow="1" w:lastRow="0" w:firstColumn="0" w:lastColumn="0" w:noHBand="1" w:noVBand="1"/>
      </w:tblPr>
      <w:tblGrid>
        <w:gridCol w:w="761"/>
        <w:gridCol w:w="1820"/>
        <w:gridCol w:w="1682"/>
        <w:gridCol w:w="1717"/>
        <w:gridCol w:w="1015"/>
        <w:gridCol w:w="1679"/>
      </w:tblGrid>
      <w:tr w:rsidR="00A31688" w:rsidRPr="002D2C59" w14:paraId="540480A6" w14:textId="77777777" w:rsidTr="00940C1F">
        <w:trPr>
          <w:trHeight w:val="440"/>
        </w:trPr>
        <w:tc>
          <w:tcPr>
            <w:tcW w:w="692" w:type="dxa"/>
            <w:tcBorders>
              <w:top w:val="single" w:sz="8" w:space="0" w:color="FFFFFF"/>
              <w:left w:val="single" w:sz="8" w:space="0" w:color="FFFFFF"/>
              <w:bottom w:val="single" w:sz="24" w:space="0" w:color="FFFFFF"/>
              <w:right w:val="single" w:sz="8" w:space="0" w:color="FFFFFF"/>
            </w:tcBorders>
            <w:shd w:val="clear" w:color="auto" w:fill="4F81BD"/>
            <w:tcMar>
              <w:top w:w="10" w:type="dxa"/>
              <w:left w:w="10" w:type="dxa"/>
              <w:bottom w:w="0" w:type="dxa"/>
              <w:right w:w="10" w:type="dxa"/>
            </w:tcMar>
            <w:vAlign w:val="center"/>
            <w:hideMark/>
          </w:tcPr>
          <w:p w14:paraId="4B3B3CE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Symbol</w:t>
            </w:r>
          </w:p>
        </w:tc>
        <w:tc>
          <w:tcPr>
            <w:tcW w:w="1841" w:type="dxa"/>
            <w:tcBorders>
              <w:top w:val="single" w:sz="8" w:space="0" w:color="FFFFFF"/>
              <w:left w:val="single" w:sz="8" w:space="0" w:color="FFFFFF"/>
              <w:bottom w:val="single" w:sz="24" w:space="0" w:color="FFFFFF"/>
              <w:right w:val="single" w:sz="8" w:space="0" w:color="FFFFFF"/>
            </w:tcBorders>
            <w:shd w:val="clear" w:color="auto" w:fill="4F81BD"/>
            <w:tcMar>
              <w:top w:w="10" w:type="dxa"/>
              <w:left w:w="10" w:type="dxa"/>
              <w:bottom w:w="0" w:type="dxa"/>
              <w:right w:w="10" w:type="dxa"/>
            </w:tcMar>
            <w:vAlign w:val="center"/>
            <w:hideMark/>
          </w:tcPr>
          <w:p w14:paraId="3A9CB640"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Name</w:t>
            </w:r>
          </w:p>
        </w:tc>
        <w:tc>
          <w:tcPr>
            <w:tcW w:w="1695" w:type="dxa"/>
            <w:tcBorders>
              <w:top w:val="single" w:sz="8" w:space="0" w:color="FFFFFF"/>
              <w:left w:val="single" w:sz="8" w:space="0" w:color="FFFFFF"/>
              <w:bottom w:val="single" w:sz="24" w:space="0" w:color="FFFFFF"/>
              <w:right w:val="single" w:sz="8" w:space="0" w:color="FFFFFF"/>
            </w:tcBorders>
            <w:shd w:val="clear" w:color="auto" w:fill="4F81BD"/>
            <w:tcMar>
              <w:top w:w="10" w:type="dxa"/>
              <w:left w:w="10" w:type="dxa"/>
              <w:bottom w:w="0" w:type="dxa"/>
              <w:right w:w="10" w:type="dxa"/>
            </w:tcMar>
            <w:vAlign w:val="center"/>
            <w:hideMark/>
          </w:tcPr>
          <w:p w14:paraId="2908758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Inflammasome Stimuli</w:t>
            </w:r>
          </w:p>
        </w:tc>
        <w:tc>
          <w:tcPr>
            <w:tcW w:w="1732" w:type="dxa"/>
            <w:tcBorders>
              <w:top w:val="single" w:sz="8" w:space="0" w:color="FFFFFF"/>
              <w:left w:val="single" w:sz="8" w:space="0" w:color="FFFFFF"/>
              <w:bottom w:val="single" w:sz="24" w:space="0" w:color="FFFFFF"/>
              <w:right w:val="single" w:sz="8" w:space="0" w:color="FFFFFF"/>
            </w:tcBorders>
            <w:shd w:val="clear" w:color="auto" w:fill="4F81BD"/>
            <w:tcMar>
              <w:top w:w="10" w:type="dxa"/>
              <w:left w:w="10" w:type="dxa"/>
              <w:bottom w:w="0" w:type="dxa"/>
              <w:right w:w="10" w:type="dxa"/>
            </w:tcMar>
            <w:vAlign w:val="center"/>
            <w:hideMark/>
          </w:tcPr>
          <w:p w14:paraId="44920321"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Inflammasome Component</w:t>
            </w:r>
          </w:p>
        </w:tc>
        <w:tc>
          <w:tcPr>
            <w:tcW w:w="1019" w:type="dxa"/>
            <w:tcBorders>
              <w:top w:val="single" w:sz="8" w:space="0" w:color="FFFFFF"/>
              <w:left w:val="single" w:sz="8" w:space="0" w:color="FFFFFF"/>
              <w:bottom w:val="single" w:sz="24" w:space="0" w:color="FFFFFF"/>
              <w:right w:val="single" w:sz="8" w:space="0" w:color="FFFFFF"/>
            </w:tcBorders>
            <w:shd w:val="clear" w:color="auto" w:fill="4F81BD"/>
            <w:tcMar>
              <w:top w:w="10" w:type="dxa"/>
              <w:left w:w="10" w:type="dxa"/>
              <w:bottom w:w="0" w:type="dxa"/>
              <w:right w:w="10" w:type="dxa"/>
            </w:tcMar>
            <w:vAlign w:val="center"/>
            <w:hideMark/>
          </w:tcPr>
          <w:p w14:paraId="308ED438"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Canonical vs Non-Canonical</w:t>
            </w:r>
          </w:p>
        </w:tc>
        <w:tc>
          <w:tcPr>
            <w:tcW w:w="1695" w:type="dxa"/>
            <w:tcBorders>
              <w:top w:val="single" w:sz="8" w:space="0" w:color="FFFFFF"/>
              <w:left w:val="single" w:sz="8" w:space="0" w:color="FFFFFF"/>
              <w:bottom w:val="single" w:sz="24" w:space="0" w:color="FFFFFF"/>
              <w:right w:val="single" w:sz="8" w:space="0" w:color="FFFFFF"/>
            </w:tcBorders>
            <w:shd w:val="clear" w:color="auto" w:fill="4F81BD"/>
            <w:tcMar>
              <w:top w:w="10" w:type="dxa"/>
              <w:left w:w="10" w:type="dxa"/>
              <w:bottom w:w="0" w:type="dxa"/>
              <w:right w:w="10" w:type="dxa"/>
            </w:tcMar>
            <w:vAlign w:val="center"/>
            <w:hideMark/>
          </w:tcPr>
          <w:p w14:paraId="727029E7"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Canonical vs Non-canonical Rationale</w:t>
            </w:r>
          </w:p>
        </w:tc>
      </w:tr>
      <w:tr w:rsidR="00A31688" w:rsidRPr="002D2C59" w14:paraId="7269B5CB" w14:textId="77777777" w:rsidTr="00940C1F">
        <w:trPr>
          <w:trHeight w:val="311"/>
        </w:trPr>
        <w:tc>
          <w:tcPr>
            <w:tcW w:w="692" w:type="dxa"/>
            <w:tcBorders>
              <w:top w:val="single" w:sz="24"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4BC8325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GBP7</w:t>
            </w:r>
          </w:p>
        </w:tc>
        <w:tc>
          <w:tcPr>
            <w:tcW w:w="1841" w:type="dxa"/>
            <w:tcBorders>
              <w:top w:val="single" w:sz="24"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5A407C90"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Guanylate binding protein 7 </w:t>
            </w:r>
          </w:p>
        </w:tc>
        <w:tc>
          <w:tcPr>
            <w:tcW w:w="1695" w:type="dxa"/>
            <w:tcBorders>
              <w:top w:val="single" w:sz="24"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76F7804B"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Pathway Stimuli</w:t>
            </w:r>
          </w:p>
        </w:tc>
        <w:tc>
          <w:tcPr>
            <w:tcW w:w="1732" w:type="dxa"/>
            <w:tcBorders>
              <w:top w:val="single" w:sz="24"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1001B13D"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c>
          <w:tcPr>
            <w:tcW w:w="1019" w:type="dxa"/>
            <w:tcBorders>
              <w:top w:val="single" w:sz="24"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2BF92B88"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(14)</w:t>
            </w:r>
          </w:p>
        </w:tc>
        <w:tc>
          <w:tcPr>
            <w:tcW w:w="1695" w:type="dxa"/>
            <w:tcBorders>
              <w:top w:val="single" w:sz="24"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1107C6FE"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r>
      <w:tr w:rsidR="00A31688" w:rsidRPr="002D2C59" w14:paraId="4FC47C01" w14:textId="77777777" w:rsidTr="00940C1F">
        <w:trPr>
          <w:trHeight w:val="302"/>
        </w:trPr>
        <w:tc>
          <w:tcPr>
            <w:tcW w:w="69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5C701D70"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PLCB2</w:t>
            </w:r>
          </w:p>
        </w:tc>
        <w:tc>
          <w:tcPr>
            <w:tcW w:w="1841"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542632B8"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Phospholipase C beta 2 </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58749F4C"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Ca²</w:t>
            </w:r>
            <w:r w:rsidRPr="006A75DA">
              <w:rPr>
                <w:rFonts w:ascii="Cambria Math" w:eastAsia="Times New Roman" w:hAnsi="Cambria Math" w:cs="Cambria Math"/>
                <w:color w:val="000000"/>
                <w:kern w:val="24"/>
                <w:sz w:val="18"/>
                <w:szCs w:val="18"/>
              </w:rPr>
              <w:t>⁺</w:t>
            </w:r>
            <w:r w:rsidRPr="006A75DA">
              <w:rPr>
                <w:rFonts w:ascii="Arial" w:eastAsia="Times New Roman" w:hAnsi="Arial" w:cs="Arial"/>
                <w:color w:val="000000"/>
                <w:kern w:val="24"/>
                <w:sz w:val="18"/>
                <w:szCs w:val="18"/>
              </w:rPr>
              <w:t xml:space="preserve"> Influx</w:t>
            </w:r>
          </w:p>
        </w:tc>
        <w:tc>
          <w:tcPr>
            <w:tcW w:w="173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0D101A61"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19"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3DD0A0B4"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07B1EC57"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r>
      <w:tr w:rsidR="00A31688" w:rsidRPr="002D2C59" w14:paraId="5D51CF00" w14:textId="77777777" w:rsidTr="00940C1F">
        <w:trPr>
          <w:trHeight w:val="322"/>
        </w:trPr>
        <w:tc>
          <w:tcPr>
            <w:tcW w:w="69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3FD60742"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MAVS</w:t>
            </w:r>
          </w:p>
        </w:tc>
        <w:tc>
          <w:tcPr>
            <w:tcW w:w="1841"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10E1411A"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Mitochondrial antiviral signaling protein </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2C8B38EB"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Viral RNA</w:t>
            </w:r>
          </w:p>
        </w:tc>
        <w:tc>
          <w:tcPr>
            <w:tcW w:w="173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74136B3B"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19"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2805AACD"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7C763164"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r>
      <w:tr w:rsidR="00A31688" w:rsidRPr="002D2C59" w14:paraId="23E1B70B" w14:textId="77777777" w:rsidTr="00940C1F">
        <w:trPr>
          <w:trHeight w:val="400"/>
        </w:trPr>
        <w:tc>
          <w:tcPr>
            <w:tcW w:w="69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267F0EA4"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PSTPIP1</w:t>
            </w:r>
          </w:p>
        </w:tc>
        <w:tc>
          <w:tcPr>
            <w:tcW w:w="1841"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736162AC" w14:textId="5F86869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Proline-serine-threonine phosphatase interacting protein 1(PSTPIP1)</w:t>
            </w:r>
            <w:r w:rsidR="00CA34F7" w:rsidRPr="006A75DA">
              <w:rPr>
                <w:rFonts w:ascii="Arial" w:eastAsia="Times New Roman" w:hAnsi="Arial" w:cs="Arial"/>
                <w:color w:val="000000"/>
                <w:kern w:val="24"/>
                <w:sz w:val="18"/>
                <w:szCs w:val="18"/>
              </w:rPr>
              <w:t xml:space="preserve"> </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7A134A0E"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w:t>
            </w:r>
          </w:p>
        </w:tc>
        <w:tc>
          <w:tcPr>
            <w:tcW w:w="173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510CF8BD"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19"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79AF5C06"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576A4B90"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Inhibits ASC</w:t>
            </w:r>
          </w:p>
        </w:tc>
      </w:tr>
      <w:tr w:rsidR="00A31688" w:rsidRPr="002D2C59" w14:paraId="76779474" w14:textId="77777777" w:rsidTr="00940C1F">
        <w:trPr>
          <w:trHeight w:val="288"/>
        </w:trPr>
        <w:tc>
          <w:tcPr>
            <w:tcW w:w="69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2537F1C5"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NLRP3</w:t>
            </w:r>
          </w:p>
        </w:tc>
        <w:tc>
          <w:tcPr>
            <w:tcW w:w="1841"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6E42E50F" w14:textId="0B966E15"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 family pyrin domain containing 3(NLRP3)</w:t>
            </w:r>
            <w:r w:rsidR="00CA34F7" w:rsidRPr="006A75DA">
              <w:rPr>
                <w:rFonts w:ascii="Arial" w:eastAsia="Times New Roman" w:hAnsi="Arial" w:cs="Arial"/>
                <w:color w:val="000000"/>
                <w:kern w:val="24"/>
                <w:sz w:val="18"/>
                <w:szCs w:val="18"/>
              </w:rPr>
              <w:t xml:space="preserve"> </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175A7021"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w:t>
            </w:r>
          </w:p>
        </w:tc>
        <w:tc>
          <w:tcPr>
            <w:tcW w:w="173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038C6940"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c>
          <w:tcPr>
            <w:tcW w:w="1019"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3CAE65C3"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0982B572"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NLRP3 Inflammasome</w:t>
            </w:r>
          </w:p>
        </w:tc>
      </w:tr>
      <w:tr w:rsidR="00A31688" w:rsidRPr="002D2C59" w14:paraId="0B545A2D" w14:textId="77777777" w:rsidTr="00940C1F">
        <w:trPr>
          <w:trHeight w:val="161"/>
        </w:trPr>
        <w:tc>
          <w:tcPr>
            <w:tcW w:w="69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64870F43"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IL1B</w:t>
            </w:r>
          </w:p>
        </w:tc>
        <w:tc>
          <w:tcPr>
            <w:tcW w:w="1841"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2C61778D"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Interleukin 1 beta(Il1b)</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32341984"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w:t>
            </w:r>
          </w:p>
        </w:tc>
        <w:tc>
          <w:tcPr>
            <w:tcW w:w="173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13C3A6C3" w14:textId="77777777" w:rsidR="00A31688" w:rsidRPr="006A75DA" w:rsidRDefault="00A31688" w:rsidP="007E42C5">
            <w:pPr>
              <w:adjustRightInd w:val="0"/>
              <w:snapToGrid w:val="0"/>
              <w:spacing w:line="360" w:lineRule="auto"/>
              <w:rPr>
                <w:rFonts w:ascii="Arial" w:eastAsia="Times New Roman" w:hAnsi="Arial" w:cs="Arial"/>
                <w:sz w:val="18"/>
                <w:szCs w:val="18"/>
              </w:rPr>
            </w:pPr>
            <w:proofErr w:type="spellStart"/>
            <w:r w:rsidRPr="006A75DA">
              <w:rPr>
                <w:rFonts w:ascii="Arial" w:eastAsia="Times New Roman" w:hAnsi="Arial" w:cs="Arial"/>
                <w:color w:val="000000"/>
                <w:kern w:val="24"/>
                <w:sz w:val="18"/>
                <w:szCs w:val="18"/>
              </w:rPr>
              <w:t>Cannonical</w:t>
            </w:r>
            <w:proofErr w:type="spellEnd"/>
            <w:r w:rsidRPr="006A75DA">
              <w:rPr>
                <w:rFonts w:ascii="Arial" w:eastAsia="Times New Roman" w:hAnsi="Arial" w:cs="Arial"/>
                <w:color w:val="000000"/>
                <w:kern w:val="24"/>
                <w:sz w:val="18"/>
                <w:szCs w:val="18"/>
              </w:rPr>
              <w:t xml:space="preserve"> Pathway Component</w:t>
            </w:r>
          </w:p>
        </w:tc>
        <w:tc>
          <w:tcPr>
            <w:tcW w:w="1019"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53E13718"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Canonical (82)</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020B6CAA" w14:textId="013111A3"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Caspase</w:t>
            </w:r>
            <w:r w:rsidR="003D5022" w:rsidRPr="006A75DA">
              <w:rPr>
                <w:rFonts w:ascii="Arial" w:eastAsia="Times New Roman" w:hAnsi="Arial" w:cs="Arial"/>
                <w:color w:val="000000"/>
                <w:kern w:val="24"/>
                <w:sz w:val="18"/>
                <w:szCs w:val="18"/>
              </w:rPr>
              <w:t xml:space="preserve"> </w:t>
            </w:r>
            <w:r w:rsidRPr="006A75DA">
              <w:rPr>
                <w:rFonts w:ascii="Arial" w:eastAsia="Times New Roman" w:hAnsi="Arial" w:cs="Arial"/>
                <w:color w:val="000000"/>
                <w:kern w:val="24"/>
                <w:sz w:val="18"/>
                <w:szCs w:val="18"/>
              </w:rPr>
              <w:t>1 Cytokines Substrates</w:t>
            </w:r>
          </w:p>
        </w:tc>
      </w:tr>
      <w:tr w:rsidR="00A31688" w:rsidRPr="002D2C59" w14:paraId="14671AD4" w14:textId="77777777" w:rsidTr="00940C1F">
        <w:trPr>
          <w:trHeight w:val="374"/>
        </w:trPr>
        <w:tc>
          <w:tcPr>
            <w:tcW w:w="69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3E142E77"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STAT2</w:t>
            </w:r>
          </w:p>
        </w:tc>
        <w:tc>
          <w:tcPr>
            <w:tcW w:w="1841"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27476BF5"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Signal transducer and activator of transcription 2 </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7A054D4C"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Pathway Stimuli</w:t>
            </w:r>
          </w:p>
        </w:tc>
        <w:tc>
          <w:tcPr>
            <w:tcW w:w="1732"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38735EC3"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c>
          <w:tcPr>
            <w:tcW w:w="1019"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3D0725F3"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(14)</w:t>
            </w:r>
          </w:p>
        </w:tc>
        <w:tc>
          <w:tcPr>
            <w:tcW w:w="1695" w:type="dxa"/>
            <w:tcBorders>
              <w:top w:val="single" w:sz="8" w:space="0" w:color="FFFFFF"/>
              <w:left w:val="single" w:sz="8" w:space="0" w:color="FFFFFF"/>
              <w:bottom w:val="single" w:sz="8" w:space="0" w:color="FFFFFF"/>
              <w:right w:val="single" w:sz="8" w:space="0" w:color="FFFFFF"/>
            </w:tcBorders>
            <w:shd w:val="clear" w:color="auto" w:fill="E9EDF4"/>
            <w:tcMar>
              <w:top w:w="10" w:type="dxa"/>
              <w:left w:w="10" w:type="dxa"/>
              <w:bottom w:w="0" w:type="dxa"/>
              <w:right w:w="10" w:type="dxa"/>
            </w:tcMar>
            <w:vAlign w:val="center"/>
            <w:hideMark/>
          </w:tcPr>
          <w:p w14:paraId="56479D37"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Non-canonical Inflammasome</w:t>
            </w:r>
          </w:p>
        </w:tc>
      </w:tr>
    </w:tbl>
    <w:p w14:paraId="5F6559B0" w14:textId="60063383" w:rsidR="00D71F75" w:rsidRDefault="00846D6F" w:rsidP="007E42C5">
      <w:pPr>
        <w:pStyle w:val="MDPI41tablecaption"/>
        <w:spacing w:line="360" w:lineRule="auto"/>
        <w:ind w:left="0" w:right="0"/>
        <w:rPr>
          <w:rFonts w:ascii="Arial" w:hAnsi="Arial" w:cs="Arial"/>
          <w:sz w:val="20"/>
          <w:szCs w:val="20"/>
        </w:rPr>
      </w:pPr>
      <w:r w:rsidRPr="002D2C59">
        <w:rPr>
          <w:rFonts w:ascii="Arial" w:hAnsi="Arial" w:cs="Arial"/>
          <w:b/>
          <w:sz w:val="20"/>
          <w:szCs w:val="20"/>
        </w:rPr>
        <w:t xml:space="preserve">Supplemental Table 4.  </w:t>
      </w:r>
      <w:r w:rsidRPr="002D2C59">
        <w:rPr>
          <w:rFonts w:ascii="Arial" w:hAnsi="Arial" w:cs="Arial"/>
          <w:sz w:val="20"/>
          <w:szCs w:val="20"/>
        </w:rPr>
        <w:t xml:space="preserve">Summary table of seven unique significantly upregulated (P value &lt; 0.05) genes (Canonical_5 vs </w:t>
      </w:r>
      <w:r w:rsidR="0033729F" w:rsidRPr="002D2C59">
        <w:rPr>
          <w:rFonts w:ascii="Arial" w:hAnsi="Arial" w:cs="Arial"/>
          <w:sz w:val="20"/>
          <w:szCs w:val="20"/>
        </w:rPr>
        <w:t>n</w:t>
      </w:r>
      <w:r w:rsidRPr="002D2C59">
        <w:rPr>
          <w:rFonts w:ascii="Arial" w:hAnsi="Arial" w:cs="Arial"/>
          <w:sz w:val="20"/>
          <w:szCs w:val="20"/>
        </w:rPr>
        <w:t>on-canonical_2) in young and adult mice after hepatic ischemia 90 minutes and reperfusion with 0</w:t>
      </w:r>
      <w:r w:rsidR="006A75DA">
        <w:rPr>
          <w:rFonts w:ascii="Arial" w:hAnsi="Arial" w:cs="Arial"/>
          <w:sz w:val="20"/>
          <w:szCs w:val="20"/>
        </w:rPr>
        <w:t>, and 60 minutes, respectively.</w:t>
      </w:r>
    </w:p>
    <w:p w14:paraId="68F30B45" w14:textId="4F04385F" w:rsidR="006A75DA" w:rsidRDefault="006A75DA" w:rsidP="007E42C5">
      <w:pPr>
        <w:pStyle w:val="MDPI41tablecaption"/>
        <w:spacing w:line="360" w:lineRule="auto"/>
        <w:ind w:left="0" w:right="0"/>
        <w:rPr>
          <w:rFonts w:ascii="Arial" w:hAnsi="Arial" w:cs="Arial"/>
          <w:sz w:val="20"/>
          <w:szCs w:val="20"/>
        </w:rPr>
      </w:pPr>
    </w:p>
    <w:p w14:paraId="6FF37A56" w14:textId="6AA92FAC" w:rsidR="006A75DA" w:rsidRDefault="006A75DA" w:rsidP="007E42C5">
      <w:pPr>
        <w:pStyle w:val="MDPI41tablecaption"/>
        <w:spacing w:line="360" w:lineRule="auto"/>
        <w:ind w:left="0" w:right="0"/>
        <w:rPr>
          <w:rFonts w:ascii="Arial" w:hAnsi="Arial" w:cs="Arial"/>
          <w:sz w:val="20"/>
          <w:szCs w:val="20"/>
        </w:rPr>
      </w:pPr>
    </w:p>
    <w:p w14:paraId="7796D231" w14:textId="700A938A" w:rsidR="006A75DA" w:rsidRDefault="006A75DA" w:rsidP="007E42C5">
      <w:pPr>
        <w:pStyle w:val="MDPI41tablecaption"/>
        <w:spacing w:line="360" w:lineRule="auto"/>
        <w:ind w:left="0" w:right="0"/>
        <w:rPr>
          <w:rFonts w:ascii="Arial" w:hAnsi="Arial" w:cs="Arial"/>
          <w:sz w:val="20"/>
          <w:szCs w:val="20"/>
        </w:rPr>
      </w:pPr>
    </w:p>
    <w:p w14:paraId="60CB0B25" w14:textId="68776793" w:rsidR="006A75DA" w:rsidRDefault="006A75DA" w:rsidP="007E42C5">
      <w:pPr>
        <w:pStyle w:val="MDPI41tablecaption"/>
        <w:spacing w:line="360" w:lineRule="auto"/>
        <w:ind w:left="0" w:right="0"/>
        <w:rPr>
          <w:rFonts w:ascii="Arial" w:hAnsi="Arial" w:cs="Arial"/>
          <w:sz w:val="20"/>
          <w:szCs w:val="20"/>
        </w:rPr>
      </w:pPr>
    </w:p>
    <w:p w14:paraId="47CD6A23" w14:textId="77777777" w:rsidR="006A75DA" w:rsidRPr="002D2C59" w:rsidRDefault="006A75DA" w:rsidP="007E42C5">
      <w:pPr>
        <w:pStyle w:val="MDPI41tablecaption"/>
        <w:spacing w:line="360" w:lineRule="auto"/>
        <w:ind w:left="0" w:right="0"/>
        <w:rPr>
          <w:rFonts w:ascii="Arial" w:hAnsi="Arial" w:cs="Arial"/>
          <w:sz w:val="20"/>
          <w:szCs w:val="20"/>
        </w:rPr>
      </w:pPr>
    </w:p>
    <w:tbl>
      <w:tblPr>
        <w:tblW w:w="8657" w:type="dxa"/>
        <w:tblCellMar>
          <w:left w:w="0" w:type="dxa"/>
          <w:right w:w="0" w:type="dxa"/>
        </w:tblCellMar>
        <w:tblLook w:val="0620" w:firstRow="1" w:lastRow="0" w:firstColumn="0" w:lastColumn="0" w:noHBand="1" w:noVBand="1"/>
      </w:tblPr>
      <w:tblGrid>
        <w:gridCol w:w="608"/>
        <w:gridCol w:w="1765"/>
        <w:gridCol w:w="555"/>
        <w:gridCol w:w="603"/>
        <w:gridCol w:w="1075"/>
        <w:gridCol w:w="1856"/>
        <w:gridCol w:w="781"/>
        <w:gridCol w:w="1414"/>
      </w:tblGrid>
      <w:tr w:rsidR="00A31688" w:rsidRPr="006A75DA" w14:paraId="32A43F59" w14:textId="77777777" w:rsidTr="00C7441D">
        <w:trPr>
          <w:trHeight w:val="660"/>
        </w:trPr>
        <w:tc>
          <w:tcPr>
            <w:tcW w:w="2414" w:type="dxa"/>
            <w:gridSpan w:val="2"/>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7E73CDB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lastRenderedPageBreak/>
              <w:t>Information of Dataset</w:t>
            </w:r>
          </w:p>
        </w:tc>
        <w:tc>
          <w:tcPr>
            <w:tcW w:w="531"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3BA84EF5"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Organ </w:t>
            </w:r>
          </w:p>
        </w:tc>
        <w:tc>
          <w:tcPr>
            <w:tcW w:w="777"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42E9E68B"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Model</w:t>
            </w:r>
          </w:p>
        </w:tc>
        <w:tc>
          <w:tcPr>
            <w:tcW w:w="1026"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223E3EA9"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Comparison group </w:t>
            </w:r>
          </w:p>
        </w:tc>
        <w:tc>
          <w:tcPr>
            <w:tcW w:w="1718"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48F69CE8"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Number of gene expression changes </w:t>
            </w:r>
          </w:p>
        </w:tc>
        <w:tc>
          <w:tcPr>
            <w:tcW w:w="974"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37EE3D02"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Gene Symbol</w:t>
            </w:r>
          </w:p>
        </w:tc>
        <w:tc>
          <w:tcPr>
            <w:tcW w:w="1217"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49A74F91"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Fold Change(log2FC) </w:t>
            </w:r>
          </w:p>
        </w:tc>
      </w:tr>
      <w:tr w:rsidR="00A31688" w:rsidRPr="006A75DA" w14:paraId="47E1904F" w14:textId="77777777" w:rsidTr="00C7441D">
        <w:trPr>
          <w:trHeight w:val="245"/>
        </w:trPr>
        <w:tc>
          <w:tcPr>
            <w:tcW w:w="855" w:type="dxa"/>
            <w:vMerge w:val="restart"/>
            <w:tcBorders>
              <w:top w:val="single" w:sz="24"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621F12B8"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GSE 24430</w:t>
            </w:r>
          </w:p>
        </w:tc>
        <w:tc>
          <w:tcPr>
            <w:tcW w:w="1559" w:type="dxa"/>
            <w:vMerge w:val="restart"/>
            <w:tcBorders>
              <w:top w:val="single" w:sz="24"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5D1E116E"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The effects of ischemic Pre- and Post Conditioning on rat liver after Ischemia/Reperfusion</w:t>
            </w:r>
          </w:p>
        </w:tc>
        <w:tc>
          <w:tcPr>
            <w:tcW w:w="531" w:type="dxa"/>
            <w:vMerge w:val="restart"/>
            <w:tcBorders>
              <w:top w:val="single" w:sz="24"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658F9B13"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Liver </w:t>
            </w:r>
          </w:p>
        </w:tc>
        <w:tc>
          <w:tcPr>
            <w:tcW w:w="777" w:type="dxa"/>
            <w:vMerge w:val="restart"/>
            <w:tcBorders>
              <w:top w:val="single" w:sz="24"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513D1A3E"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Male Rat</w:t>
            </w:r>
          </w:p>
        </w:tc>
        <w:tc>
          <w:tcPr>
            <w:tcW w:w="1026" w:type="dxa"/>
            <w:vMerge w:val="restart"/>
            <w:tcBorders>
              <w:top w:val="single" w:sz="24"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30249D68"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IRI(n=10)  vs Sham (n=8)</w:t>
            </w:r>
          </w:p>
        </w:tc>
        <w:tc>
          <w:tcPr>
            <w:tcW w:w="1718" w:type="dxa"/>
            <w:vMerge w:val="restart"/>
            <w:tcBorders>
              <w:top w:val="single" w:sz="24"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07B7734E"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6  genes changed (up_2, down_4_All Canonical genes )</w:t>
            </w:r>
          </w:p>
        </w:tc>
        <w:tc>
          <w:tcPr>
            <w:tcW w:w="974" w:type="dxa"/>
            <w:tcBorders>
              <w:top w:val="single" w:sz="24"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23CF269E"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CASP1</w:t>
            </w:r>
          </w:p>
        </w:tc>
        <w:tc>
          <w:tcPr>
            <w:tcW w:w="1217" w:type="dxa"/>
            <w:tcBorders>
              <w:top w:val="single" w:sz="24"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5D09467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-0.3462926</w:t>
            </w:r>
          </w:p>
        </w:tc>
      </w:tr>
      <w:tr w:rsidR="00A31688" w:rsidRPr="006A75DA" w14:paraId="6E1A6963"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6A064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580D5DA"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98B4C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5D2DE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B70CC7"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D71EC8E"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68D019E"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VDAC3</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3A83D1F5"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0.4137129</w:t>
            </w:r>
          </w:p>
        </w:tc>
      </w:tr>
      <w:tr w:rsidR="00A31688" w:rsidRPr="006A75DA" w14:paraId="1097B094"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49DC73"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9AE764"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3ABC957"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57B232"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F5C0CB7"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960BFB1"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4FA6C2D7"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ITPR1</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4B8D8E44"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-0.4229094</w:t>
            </w:r>
          </w:p>
        </w:tc>
      </w:tr>
      <w:tr w:rsidR="00A31688" w:rsidRPr="006A75DA" w14:paraId="1EAF2C66"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5DEA7E"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BF9BD9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6EC01B5"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0A564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9D576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2F1AA7"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4F1E6BC2"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TXN2</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5D18E251"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0.4461861</w:t>
            </w:r>
          </w:p>
        </w:tc>
      </w:tr>
      <w:tr w:rsidR="00A31688" w:rsidRPr="006A75DA" w14:paraId="36784EF2"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46F8E8"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C7AA6E"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E2291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4FE745"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682293"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9033971"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BBF8E4D"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TXNIP</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1EC2E92E"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-0.4138986</w:t>
            </w:r>
          </w:p>
        </w:tc>
      </w:tr>
      <w:tr w:rsidR="00A31688" w:rsidRPr="006A75DA" w14:paraId="12B501CA"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796D7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D690FA7"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8A2D9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03F55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E7CB44"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6DE68A"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3232191F"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DNM1L</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46FA7DB2"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-0.3817125</w:t>
            </w:r>
          </w:p>
        </w:tc>
      </w:tr>
      <w:tr w:rsidR="00A31688" w:rsidRPr="006A75DA" w14:paraId="1075C2AB"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51259FB"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12C37A"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E2229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56040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1026" w:type="dxa"/>
            <w:vMerge w:val="restart"/>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AE6309B"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IPC (n=10) vs Sham (n=8)</w:t>
            </w:r>
          </w:p>
        </w:tc>
        <w:tc>
          <w:tcPr>
            <w:tcW w:w="1718" w:type="dxa"/>
            <w:vMerge w:val="restart"/>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0BE36189" w14:textId="77777777" w:rsidR="00A31688" w:rsidRPr="006A75DA" w:rsidRDefault="00A31688"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18  genes changed (up_16, down_2_Canonical_16 vs Non-canonical_2)</w:t>
            </w: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2D21733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GBP2</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774E4338"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0.2569839</w:t>
            </w:r>
          </w:p>
        </w:tc>
      </w:tr>
      <w:tr w:rsidR="00A31688" w:rsidRPr="006A75DA" w14:paraId="03FDF0F3"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0B9CF6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356352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D41DC61"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2B04C74"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071E878"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CEFED68"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0B736FE6"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GBP5</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6698839C"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0.3271734</w:t>
            </w:r>
          </w:p>
        </w:tc>
      </w:tr>
      <w:tr w:rsidR="00A31688" w:rsidRPr="006A75DA" w14:paraId="42FCF3CA"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113A0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FECB8C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7A4D2A"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9EF2331"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625EDF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826C412"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423CA7E0"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GSDMD</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2C012534"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0.3340227</w:t>
            </w:r>
          </w:p>
        </w:tc>
      </w:tr>
      <w:tr w:rsidR="00A31688" w:rsidRPr="006A75DA" w14:paraId="05D36BE9"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D215330"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814B3B"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52FD46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F42F38"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0C41982"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E1389D5"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2E9BA904"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Naip6</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24AFC2DD"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-0.3235036</w:t>
            </w:r>
          </w:p>
        </w:tc>
      </w:tr>
      <w:tr w:rsidR="00A31688" w:rsidRPr="006A75DA" w14:paraId="113FA2CA"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ADF720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9267314"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319756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2B98733"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2846B65"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D18E08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6E6B5969"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PRKCD</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27520968"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0.3082567</w:t>
            </w:r>
          </w:p>
        </w:tc>
      </w:tr>
      <w:tr w:rsidR="00A31688" w:rsidRPr="006A75DA" w14:paraId="267B3F35"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54E83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5D4EB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A26A73"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8DA83A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1FABC78"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B1D3703"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6AD44BD3"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TRPM2</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6D6DC068"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0.3347097</w:t>
            </w:r>
          </w:p>
        </w:tc>
      </w:tr>
      <w:tr w:rsidR="00A31688" w:rsidRPr="006A75DA" w14:paraId="01930600"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1349D9B"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8F3CD8"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41DF5C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6A757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B29031E"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F6941C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440E669C"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VDAC2</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7783424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0.3806432</w:t>
            </w:r>
          </w:p>
        </w:tc>
      </w:tr>
      <w:tr w:rsidR="00A31688" w:rsidRPr="006A75DA" w14:paraId="30F3537E"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59DDE2"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A1DD34"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6AFD86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30E114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DB9C887"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B4EC6E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48324172"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VDAC3</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4B059A0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0.6501832</w:t>
            </w:r>
          </w:p>
        </w:tc>
      </w:tr>
      <w:tr w:rsidR="00A31688" w:rsidRPr="006A75DA" w14:paraId="233379A6"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D6C4C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748662E"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84C2AA"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32CB6F8"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5741F50"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2E20405"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63C12A5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ITPR1</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0482A653"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-0.3499832</w:t>
            </w:r>
          </w:p>
        </w:tc>
      </w:tr>
      <w:tr w:rsidR="00A31688" w:rsidRPr="006A75DA" w14:paraId="293CC279"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8CE9153"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7A9E395"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B8CC171"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1E5DEB2"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A9D39EB"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CC3AB8A"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9988555"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MCU</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0B3FCA33"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0.4405819</w:t>
            </w:r>
          </w:p>
        </w:tc>
      </w:tr>
      <w:tr w:rsidR="00A31688" w:rsidRPr="006A75DA" w14:paraId="6E525116"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AFD5B6D"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A9124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300C88"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F5DA135"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5FE6C5C"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C8FD3D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44BFF2AB"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CASP12</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12CD701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0.9016174</w:t>
            </w:r>
          </w:p>
        </w:tc>
      </w:tr>
      <w:tr w:rsidR="00A31688" w:rsidRPr="006A75DA" w14:paraId="5661CCA7"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6FDA94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552054"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8C60E2E"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1AE87B"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055947E"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E2E8F80"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4B43E04A"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CYBB</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060058F8"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0.40808</w:t>
            </w:r>
          </w:p>
        </w:tc>
      </w:tr>
      <w:tr w:rsidR="00A31688" w:rsidRPr="006A75DA" w14:paraId="696A3D13"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F5031B"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284CD84"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BCD2F53"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9D5773"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4309784"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7317A6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60314D8E"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NAMPT</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5E792AC2"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1.0139753</w:t>
            </w:r>
          </w:p>
        </w:tc>
      </w:tr>
      <w:tr w:rsidR="00A31688" w:rsidRPr="006A75DA" w14:paraId="56426687"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B5F19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0333EE"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BEC2320"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D0C719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16EAE6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E26A67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2BCD5B1B"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CTSB</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002CEB10"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0.3555571</w:t>
            </w:r>
          </w:p>
        </w:tc>
      </w:tr>
      <w:tr w:rsidR="00A31688" w:rsidRPr="006A75DA" w14:paraId="3D3EB593"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643F35"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CD9A746"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F30C2A"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B2651AA"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817DF9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6EA89CA"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3EB4D89C"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RIPK1</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3AE6A46D"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0.3192147</w:t>
            </w:r>
          </w:p>
        </w:tc>
      </w:tr>
      <w:tr w:rsidR="00A31688" w:rsidRPr="006A75DA" w14:paraId="59CA5E48"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9C8A94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132A0B"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409748"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CF849D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C36CA01"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CF0419B"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2811CED2"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JAK1</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4E381D56"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0.4922222</w:t>
            </w:r>
          </w:p>
        </w:tc>
      </w:tr>
      <w:tr w:rsidR="00A31688" w:rsidRPr="006A75DA" w14:paraId="72D4416E"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38FDB87"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E5AF0D"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793382"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2B9B507"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962B8B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B557071"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57C773B8"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STAT1</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19AF3D6D"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0.3154483</w:t>
            </w:r>
          </w:p>
        </w:tc>
      </w:tr>
      <w:tr w:rsidR="00A31688" w:rsidRPr="006A75DA" w14:paraId="2F997A56" w14:textId="77777777" w:rsidTr="00C7441D">
        <w:trPr>
          <w:trHeight w:val="23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3DF1A10"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0F7B074"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9392769"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0A9B5BF"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9AE289E"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9591323" w14:textId="77777777" w:rsidR="00A31688" w:rsidRPr="006A75DA" w:rsidRDefault="00A31688" w:rsidP="007E42C5">
            <w:pPr>
              <w:adjustRightInd w:val="0"/>
              <w:snapToGrid w:val="0"/>
              <w:spacing w:line="360" w:lineRule="auto"/>
              <w:rPr>
                <w:rFonts w:ascii="Arial" w:eastAsia="Times New Roman" w:hAnsi="Arial" w:cs="Arial"/>
                <w:sz w:val="18"/>
                <w:szCs w:val="18"/>
              </w:rPr>
            </w:pPr>
          </w:p>
        </w:tc>
        <w:tc>
          <w:tcPr>
            <w:tcW w:w="974"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393FE21C"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RHOA</w:t>
            </w:r>
          </w:p>
        </w:tc>
        <w:tc>
          <w:tcPr>
            <w:tcW w:w="12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bottom"/>
            <w:hideMark/>
          </w:tcPr>
          <w:p w14:paraId="62D20F15" w14:textId="77777777" w:rsidR="00A31688" w:rsidRPr="006A75DA" w:rsidRDefault="00A31688"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0.2400502</w:t>
            </w:r>
          </w:p>
        </w:tc>
      </w:tr>
    </w:tbl>
    <w:p w14:paraId="1A50AE19" w14:textId="549CE729" w:rsidR="00421813" w:rsidRPr="006A75DA" w:rsidRDefault="00421813" w:rsidP="007E42C5">
      <w:pPr>
        <w:adjustRightInd w:val="0"/>
        <w:snapToGrid w:val="0"/>
        <w:spacing w:before="240" w:after="240" w:line="360" w:lineRule="auto"/>
        <w:jc w:val="both"/>
        <w:rPr>
          <w:rFonts w:ascii="Arial" w:hAnsi="Arial" w:cs="Arial"/>
          <w:b/>
          <w:bCs/>
          <w:sz w:val="18"/>
          <w:szCs w:val="18"/>
        </w:rPr>
      </w:pPr>
    </w:p>
    <w:p w14:paraId="225CFB7E" w14:textId="6428E451" w:rsidR="00C7441D" w:rsidRPr="006A75DA" w:rsidRDefault="00C7441D" w:rsidP="007E42C5">
      <w:pPr>
        <w:adjustRightInd w:val="0"/>
        <w:snapToGrid w:val="0"/>
        <w:spacing w:before="240" w:after="240" w:line="360" w:lineRule="auto"/>
        <w:jc w:val="both"/>
        <w:rPr>
          <w:rFonts w:ascii="Arial" w:hAnsi="Arial" w:cs="Arial"/>
          <w:b/>
          <w:bCs/>
          <w:sz w:val="18"/>
          <w:szCs w:val="18"/>
        </w:rPr>
      </w:pPr>
    </w:p>
    <w:p w14:paraId="0FCBE593" w14:textId="6EE3B5ED" w:rsidR="00C7441D" w:rsidRDefault="00C7441D" w:rsidP="007E42C5">
      <w:pPr>
        <w:adjustRightInd w:val="0"/>
        <w:snapToGrid w:val="0"/>
        <w:spacing w:before="240" w:after="240" w:line="360" w:lineRule="auto"/>
        <w:jc w:val="both"/>
        <w:rPr>
          <w:rFonts w:ascii="Arial" w:hAnsi="Arial" w:cs="Arial"/>
          <w:b/>
          <w:bCs/>
          <w:sz w:val="18"/>
          <w:szCs w:val="18"/>
        </w:rPr>
      </w:pPr>
    </w:p>
    <w:p w14:paraId="30C72861" w14:textId="77777777" w:rsidR="006A75DA" w:rsidRPr="006A75DA" w:rsidRDefault="006A75DA" w:rsidP="007E42C5">
      <w:pPr>
        <w:adjustRightInd w:val="0"/>
        <w:snapToGrid w:val="0"/>
        <w:spacing w:before="240" w:after="240" w:line="360" w:lineRule="auto"/>
        <w:jc w:val="both"/>
        <w:rPr>
          <w:rFonts w:ascii="Arial" w:hAnsi="Arial" w:cs="Arial"/>
          <w:b/>
          <w:bCs/>
          <w:sz w:val="18"/>
          <w:szCs w:val="18"/>
        </w:rPr>
      </w:pPr>
    </w:p>
    <w:p w14:paraId="68A127A2" w14:textId="2E6DA498" w:rsidR="00C7441D" w:rsidRDefault="00C7441D" w:rsidP="007E42C5">
      <w:pPr>
        <w:adjustRightInd w:val="0"/>
        <w:snapToGrid w:val="0"/>
        <w:spacing w:before="240" w:after="240" w:line="360" w:lineRule="auto"/>
        <w:jc w:val="both"/>
        <w:rPr>
          <w:rFonts w:ascii="Arial" w:hAnsi="Arial" w:cs="Arial"/>
          <w:b/>
          <w:bCs/>
          <w:sz w:val="18"/>
          <w:szCs w:val="18"/>
        </w:rPr>
      </w:pPr>
    </w:p>
    <w:p w14:paraId="3F5039EE" w14:textId="03CB29B8" w:rsidR="006A75DA" w:rsidRDefault="006A75DA" w:rsidP="007E42C5">
      <w:pPr>
        <w:adjustRightInd w:val="0"/>
        <w:snapToGrid w:val="0"/>
        <w:spacing w:before="240" w:after="240" w:line="360" w:lineRule="auto"/>
        <w:jc w:val="both"/>
        <w:rPr>
          <w:rFonts w:ascii="Arial" w:hAnsi="Arial" w:cs="Arial"/>
          <w:b/>
          <w:bCs/>
          <w:sz w:val="18"/>
          <w:szCs w:val="18"/>
        </w:rPr>
      </w:pPr>
    </w:p>
    <w:p w14:paraId="240C2B8C" w14:textId="77777777" w:rsidR="006A75DA" w:rsidRPr="006A75DA" w:rsidRDefault="006A75DA" w:rsidP="007E42C5">
      <w:pPr>
        <w:adjustRightInd w:val="0"/>
        <w:snapToGrid w:val="0"/>
        <w:spacing w:before="240" w:after="240" w:line="360" w:lineRule="auto"/>
        <w:jc w:val="both"/>
        <w:rPr>
          <w:rFonts w:ascii="Arial" w:hAnsi="Arial" w:cs="Arial"/>
          <w:b/>
          <w:bCs/>
          <w:sz w:val="18"/>
          <w:szCs w:val="18"/>
        </w:rPr>
      </w:pPr>
    </w:p>
    <w:tbl>
      <w:tblPr>
        <w:tblW w:w="8703" w:type="dxa"/>
        <w:tblCellMar>
          <w:left w:w="0" w:type="dxa"/>
          <w:right w:w="0" w:type="dxa"/>
        </w:tblCellMar>
        <w:tblLook w:val="0620" w:firstRow="1" w:lastRow="0" w:firstColumn="0" w:lastColumn="0" w:noHBand="1" w:noVBand="1"/>
      </w:tblPr>
      <w:tblGrid>
        <w:gridCol w:w="688"/>
        <w:gridCol w:w="1761"/>
        <w:gridCol w:w="591"/>
        <w:gridCol w:w="754"/>
        <w:gridCol w:w="1071"/>
        <w:gridCol w:w="1852"/>
        <w:gridCol w:w="1015"/>
        <w:gridCol w:w="971"/>
      </w:tblGrid>
      <w:tr w:rsidR="00421813" w:rsidRPr="006A75DA" w14:paraId="69D12232" w14:textId="77777777" w:rsidTr="00C7441D">
        <w:trPr>
          <w:trHeight w:val="491"/>
        </w:trPr>
        <w:tc>
          <w:tcPr>
            <w:tcW w:w="2293" w:type="dxa"/>
            <w:gridSpan w:val="2"/>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6537C03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lastRenderedPageBreak/>
              <w:t>Information of Dataset</w:t>
            </w:r>
          </w:p>
        </w:tc>
        <w:tc>
          <w:tcPr>
            <w:tcW w:w="646" w:type="dxa"/>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26D4E88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Organ </w:t>
            </w:r>
          </w:p>
        </w:tc>
        <w:tc>
          <w:tcPr>
            <w:tcW w:w="1044" w:type="dxa"/>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50E84207"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Model</w:t>
            </w:r>
          </w:p>
        </w:tc>
        <w:tc>
          <w:tcPr>
            <w:tcW w:w="923" w:type="dxa"/>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7939E3F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Comparison group </w:t>
            </w:r>
          </w:p>
        </w:tc>
        <w:tc>
          <w:tcPr>
            <w:tcW w:w="1698" w:type="dxa"/>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3CEBDB11"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Number of gene expression changes </w:t>
            </w:r>
          </w:p>
        </w:tc>
        <w:tc>
          <w:tcPr>
            <w:tcW w:w="1128" w:type="dxa"/>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3F3FEEB9"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Gene Symbol</w:t>
            </w:r>
          </w:p>
        </w:tc>
        <w:tc>
          <w:tcPr>
            <w:tcW w:w="971" w:type="dxa"/>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12B5F6F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Fold Change (log2FC) </w:t>
            </w:r>
          </w:p>
        </w:tc>
      </w:tr>
      <w:tr w:rsidR="00421813" w:rsidRPr="006A75DA" w14:paraId="7BAA5891" w14:textId="77777777" w:rsidTr="00C7441D">
        <w:trPr>
          <w:trHeight w:val="67"/>
        </w:trPr>
        <w:tc>
          <w:tcPr>
            <w:tcW w:w="914" w:type="dxa"/>
            <w:vMerge w:val="restart"/>
            <w:tcBorders>
              <w:top w:val="single" w:sz="24"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1719D3A6"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GSE 24430</w:t>
            </w:r>
          </w:p>
        </w:tc>
        <w:tc>
          <w:tcPr>
            <w:tcW w:w="1378" w:type="dxa"/>
            <w:vMerge w:val="restart"/>
            <w:tcBorders>
              <w:top w:val="single" w:sz="24"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54D947F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The effects of ischemic Pre- and Post Conditioning on rat liver after Ischemia/Reperfusion</w:t>
            </w:r>
          </w:p>
        </w:tc>
        <w:tc>
          <w:tcPr>
            <w:tcW w:w="646" w:type="dxa"/>
            <w:vMerge w:val="restart"/>
            <w:tcBorders>
              <w:top w:val="single" w:sz="24"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EAAC591"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Liver </w:t>
            </w:r>
          </w:p>
        </w:tc>
        <w:tc>
          <w:tcPr>
            <w:tcW w:w="1044" w:type="dxa"/>
            <w:vMerge w:val="restart"/>
            <w:tcBorders>
              <w:top w:val="single" w:sz="24"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686A28A9"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Male Rat</w:t>
            </w:r>
          </w:p>
        </w:tc>
        <w:tc>
          <w:tcPr>
            <w:tcW w:w="923" w:type="dxa"/>
            <w:vMerge w:val="restart"/>
            <w:tcBorders>
              <w:top w:val="single" w:sz="24"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4BA6C531"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IPO (n=10) vs Sham </w:t>
            </w:r>
          </w:p>
          <w:p w14:paraId="57E7D4E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(n=8)</w:t>
            </w:r>
          </w:p>
        </w:tc>
        <w:tc>
          <w:tcPr>
            <w:tcW w:w="1698" w:type="dxa"/>
            <w:vMerge w:val="restart"/>
            <w:tcBorders>
              <w:top w:val="single" w:sz="24"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3E03FB1"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39  genes changed (up_32, down_7_Canonical_33 vs Non-canonical_6)</w:t>
            </w:r>
          </w:p>
        </w:tc>
        <w:tc>
          <w:tcPr>
            <w:tcW w:w="1128" w:type="dxa"/>
            <w:tcBorders>
              <w:top w:val="single" w:sz="24"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CF860F5"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AIM2</w:t>
            </w:r>
          </w:p>
        </w:tc>
        <w:tc>
          <w:tcPr>
            <w:tcW w:w="971" w:type="dxa"/>
            <w:tcBorders>
              <w:top w:val="single" w:sz="24"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5FAC9A5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-0.2577251</w:t>
            </w:r>
          </w:p>
        </w:tc>
      </w:tr>
      <w:tr w:rsidR="00421813" w:rsidRPr="006A75DA" w14:paraId="2E277D9B"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14A5C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0282A0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FE1B9A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9CAE8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DFA5D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8E90EA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FE4F53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GBP5</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0D9F2A5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0.31822</w:t>
            </w:r>
          </w:p>
        </w:tc>
      </w:tr>
      <w:tr w:rsidR="00421813" w:rsidRPr="006A75DA" w14:paraId="414ACF92"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C0A79C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8EE924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36F40A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0F443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B8E93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2D6D64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6E6C40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IL18</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7DFBD5E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0.2962696</w:t>
            </w:r>
          </w:p>
        </w:tc>
      </w:tr>
      <w:tr w:rsidR="00421813" w:rsidRPr="006A75DA" w14:paraId="0785F5F2"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09F23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9E5AE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126D3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F3D4C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35D5F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5D529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1D376FF6"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PYCARD</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72CEEDC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0.3786387</w:t>
            </w:r>
          </w:p>
        </w:tc>
      </w:tr>
      <w:tr w:rsidR="00421813" w:rsidRPr="006A75DA" w14:paraId="6DA1A423"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938ED0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E8F9A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BE880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B7496B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2C7744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8C39FE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33D9527B"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GSDMD</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333E070F"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0.4575344</w:t>
            </w:r>
          </w:p>
        </w:tc>
      </w:tr>
      <w:tr w:rsidR="00421813" w:rsidRPr="006A75DA" w14:paraId="23A2A404"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D22BCD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8B2593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D14A0B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66663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26D499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AD035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966FB0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Naip6</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6EB7FE46"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-0.236961</w:t>
            </w:r>
          </w:p>
        </w:tc>
      </w:tr>
      <w:tr w:rsidR="00421813" w:rsidRPr="006A75DA" w14:paraId="683FDFF4"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17AE62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2DD131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31D21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557E7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AE096D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50744C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2E6EA4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PRKCD</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6FB75B8B"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0.3709584</w:t>
            </w:r>
          </w:p>
        </w:tc>
      </w:tr>
      <w:tr w:rsidR="00421813" w:rsidRPr="006A75DA" w14:paraId="2858B55E"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57F792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658452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362D88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21A166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DD93E9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43C96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D9343D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ANTXR1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159FA3B9"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-0.2923983</w:t>
            </w:r>
          </w:p>
        </w:tc>
      </w:tr>
      <w:tr w:rsidR="00421813" w:rsidRPr="006A75DA" w14:paraId="4F10697A"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32A3B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7BFE27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76015F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36C48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1E19D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D1A8F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1B4CDCF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NOD2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6EC678A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-0.2272295</w:t>
            </w:r>
          </w:p>
        </w:tc>
      </w:tr>
      <w:tr w:rsidR="00421813" w:rsidRPr="006A75DA" w14:paraId="0AE4FAE0"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3AB451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C85453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FBC1C2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E8FE1B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0D357D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DDA09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1F6646E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31BBC0E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0.3919706</w:t>
            </w:r>
          </w:p>
        </w:tc>
      </w:tr>
      <w:tr w:rsidR="00421813" w:rsidRPr="006A75DA" w14:paraId="2FE37BBE"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D790E6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829A97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157B26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6396F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3A29C0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0498C4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1096FBF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TRPM7</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0B4D4F2F"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0.3723366</w:t>
            </w:r>
          </w:p>
        </w:tc>
      </w:tr>
      <w:tr w:rsidR="00421813" w:rsidRPr="006A75DA" w14:paraId="1EC4BF96"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50EEE4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8D90EB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1636E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14627F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792BD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292C42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337C9E4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TRPV2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4ED00E6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-0.2250771</w:t>
            </w:r>
          </w:p>
        </w:tc>
      </w:tr>
      <w:tr w:rsidR="00421813" w:rsidRPr="006A75DA" w14:paraId="17E56F1D"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F6AC3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E3A9CB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99A07F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52F99F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337F4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8A60CF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354B976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2FFCFF9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0.5804169</w:t>
            </w:r>
          </w:p>
        </w:tc>
      </w:tr>
      <w:tr w:rsidR="00421813" w:rsidRPr="006A75DA" w14:paraId="5B8BFEB2"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E474A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25C826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202E7A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47CF96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78F68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0967A8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7E74C96"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4F71CB2B"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0.5600052</w:t>
            </w:r>
          </w:p>
        </w:tc>
      </w:tr>
      <w:tr w:rsidR="00421813" w:rsidRPr="006A75DA" w14:paraId="1B7B19A8"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4B6D6D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5CF0B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98A701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FA3E1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12D43F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094158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C0A6629"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VDAC3</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25FDFA61"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0.8049723</w:t>
            </w:r>
          </w:p>
        </w:tc>
      </w:tr>
      <w:tr w:rsidR="00421813" w:rsidRPr="006A75DA" w14:paraId="75AF4A55"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C94014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501999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6E3AC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4D1C6F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CB20C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B4BEA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E037A45"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GPRC6A</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36765BDF"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-0.2865448</w:t>
            </w:r>
          </w:p>
        </w:tc>
      </w:tr>
      <w:tr w:rsidR="00421813" w:rsidRPr="006A75DA" w14:paraId="4AD96AF7"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0C3944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A1CCD0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DF144F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F00BB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FDCCE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DAADC4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ED1CDF6"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ITPR1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51D7475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-0.3923547</w:t>
            </w:r>
          </w:p>
        </w:tc>
      </w:tr>
      <w:tr w:rsidR="00421813" w:rsidRPr="006A75DA" w14:paraId="041ACE7A"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1E957B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FD6634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EABF1F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56F442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896BD2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9E335F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C9B2D4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MCU</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38252575"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0.5805616</w:t>
            </w:r>
          </w:p>
        </w:tc>
      </w:tr>
      <w:tr w:rsidR="00421813" w:rsidRPr="006A75DA" w14:paraId="223F95D7"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36FD10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3B3921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F7BF2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D6C928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93F408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A9C61E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C63A39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PLCB3</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0586DFA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0.1728649</w:t>
            </w:r>
          </w:p>
        </w:tc>
      </w:tr>
      <w:tr w:rsidR="00421813" w:rsidRPr="006A75DA" w14:paraId="728456C8"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64101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5CA9BB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8C4DFC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3CA7BE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007B9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919FC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0AA716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CASP12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25CE32E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1.1612324</w:t>
            </w:r>
          </w:p>
        </w:tc>
      </w:tr>
      <w:tr w:rsidR="00421813" w:rsidRPr="006A75DA" w14:paraId="22DADD6D"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02343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1995C3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373CC6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C7643A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0DE6C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5C732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5BB9FB4"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HSP90AA1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29EA76C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0.7356158</w:t>
            </w:r>
          </w:p>
        </w:tc>
      </w:tr>
      <w:tr w:rsidR="00421813" w:rsidRPr="006A75DA" w14:paraId="4C6612AD"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6D561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A8DAD9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8495AE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3098E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67632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53018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06F047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HSP90AB1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5E0A4E2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0.360229</w:t>
            </w:r>
          </w:p>
        </w:tc>
      </w:tr>
      <w:tr w:rsidR="00421813" w:rsidRPr="006A75DA" w14:paraId="428B6619"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E75A2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79715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DFCF54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5ADF9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5403DB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8C15D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352F48E1"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SUGT1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720B9CC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0.6002512</w:t>
            </w:r>
          </w:p>
        </w:tc>
      </w:tr>
      <w:tr w:rsidR="00421813" w:rsidRPr="006A75DA" w14:paraId="1A57AE3D"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8D8B03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ECED5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5B22C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251771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52AEE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0CD64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485D72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NEK7</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4D9CFB0B"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0.3473913</w:t>
            </w:r>
          </w:p>
        </w:tc>
      </w:tr>
      <w:tr w:rsidR="00421813" w:rsidRPr="006A75DA" w14:paraId="45916AD4"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0C41A7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3781C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27A542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9FB6A7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D2FE1E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F8F9E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6A98279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FADD</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6A331AA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0.310122</w:t>
            </w:r>
          </w:p>
        </w:tc>
      </w:tr>
      <w:tr w:rsidR="00421813" w:rsidRPr="006A75DA" w14:paraId="4A43308A"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BC26C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28590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5EBB54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9597C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BEC1E8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C5C29A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36B6311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TXN2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06857E19"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0.3266655</w:t>
            </w:r>
          </w:p>
        </w:tc>
      </w:tr>
      <w:tr w:rsidR="00421813" w:rsidRPr="006A75DA" w14:paraId="6A9C175B"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AA057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A045D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A488B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91CFFF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8945E6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F66DA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EDAAB8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CTSB</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25F2B1CF"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0.3735941</w:t>
            </w:r>
          </w:p>
        </w:tc>
      </w:tr>
      <w:tr w:rsidR="00421813" w:rsidRPr="006A75DA" w14:paraId="2B905275"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38F10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8258E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3996FD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064228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8D153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74508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842FC1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DHX33</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3CCD505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0.356758</w:t>
            </w:r>
          </w:p>
        </w:tc>
      </w:tr>
      <w:tr w:rsidR="00421813" w:rsidRPr="006A75DA" w14:paraId="5938594F"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B80A1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16858B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B214DE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7B7ACA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6772F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B3121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BCA404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MAVS</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691156B5"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0.3436675</w:t>
            </w:r>
          </w:p>
        </w:tc>
      </w:tr>
      <w:tr w:rsidR="00421813" w:rsidRPr="006A75DA" w14:paraId="157EE793"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1C719B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E318E0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220CD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526DD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4CA89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BEDBB9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1A429C46"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MFN1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0871EC3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0.3731446</w:t>
            </w:r>
          </w:p>
        </w:tc>
      </w:tr>
      <w:tr w:rsidR="00421813" w:rsidRPr="006A75DA" w14:paraId="33F3B9FC"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86A8B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903B58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569F6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2D28B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7F3A9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AF6707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B4664D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MFN2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5698835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0.3598689</w:t>
            </w:r>
          </w:p>
        </w:tc>
      </w:tr>
      <w:tr w:rsidR="00421813" w:rsidRPr="006A75DA" w14:paraId="5F30217D"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32CB6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FB29DA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2575BC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688CA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E9A93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C0D205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5E9F358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RIPK1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1CD62AA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0.4698851</w:t>
            </w:r>
          </w:p>
        </w:tc>
      </w:tr>
      <w:tr w:rsidR="00421813" w:rsidRPr="006A75DA" w14:paraId="1E7C73FA"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4818EC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95038E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A29A2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A00AD8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70DC1F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D7548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10D3C965"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CASP4</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27E1DA3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0.4989304</w:t>
            </w:r>
          </w:p>
        </w:tc>
      </w:tr>
      <w:tr w:rsidR="00421813" w:rsidRPr="006A75DA" w14:paraId="6A85C527"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77A000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6108C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9B9A0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B700A0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3D9D6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CDA4E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3E3D372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JAK1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4D7A5E7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0.5392736</w:t>
            </w:r>
          </w:p>
        </w:tc>
      </w:tr>
      <w:tr w:rsidR="00421813" w:rsidRPr="006A75DA" w14:paraId="722D23F0"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E95A8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B430CC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4E851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557A4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341FB5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54463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6D16B7B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STAT1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1B9304D5"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0.3350231</w:t>
            </w:r>
          </w:p>
        </w:tc>
      </w:tr>
      <w:tr w:rsidR="00421813" w:rsidRPr="006A75DA" w14:paraId="6DE2C797"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8C88FB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3F590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47DFD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63746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87574D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D0FA19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BB6D6A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STAT2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00559286"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0.4114075</w:t>
            </w:r>
          </w:p>
        </w:tc>
      </w:tr>
      <w:tr w:rsidR="00421813" w:rsidRPr="006A75DA" w14:paraId="6DC42892"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00FCC7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22D22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7E530D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E8F2F3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613817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559767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4225F5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IFNAR1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35B14C2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0.2804942</w:t>
            </w:r>
          </w:p>
        </w:tc>
      </w:tr>
      <w:tr w:rsidR="00421813" w:rsidRPr="006A75DA" w14:paraId="7DBFB528"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555B2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96D99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82610F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7663DB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85B12E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8F0742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BA47594"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IRF9</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3F3F62D7"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0.5742993</w:t>
            </w:r>
          </w:p>
        </w:tc>
      </w:tr>
      <w:tr w:rsidR="00421813" w:rsidRPr="006A75DA" w14:paraId="235DE53E"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95C4A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A7188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64102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CBF18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FE51B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5929D4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64A74EB4"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RHOA</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018340E9"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0.3528287</w:t>
            </w:r>
          </w:p>
        </w:tc>
      </w:tr>
      <w:tr w:rsidR="00421813" w:rsidRPr="006A75DA" w14:paraId="0B57E2AD"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3030A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7C72D5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22C99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49C195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923" w:type="dxa"/>
            <w:vMerge w:val="restart"/>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438511FF"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IPC+IPO (n=10) vs Sham (n=8)</w:t>
            </w:r>
          </w:p>
        </w:tc>
        <w:tc>
          <w:tcPr>
            <w:tcW w:w="1698" w:type="dxa"/>
            <w:vMerge w:val="restart"/>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631032FC"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14  genes changed (up_13, down_1_Canonical_11 vs Non-canonical_3)</w:t>
            </w: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F80D51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Naip6</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0C7BFAF9"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-0.2124224</w:t>
            </w:r>
          </w:p>
        </w:tc>
      </w:tr>
      <w:tr w:rsidR="00421813" w:rsidRPr="006A75DA" w14:paraId="0A883B04"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59FAD8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D049F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6B163B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4C248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A22F55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A2BB6D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7A124FF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PRKCD</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2B919184"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0.29353805</w:t>
            </w:r>
          </w:p>
        </w:tc>
      </w:tr>
      <w:tr w:rsidR="00421813" w:rsidRPr="006A75DA" w14:paraId="333474B9"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74CB59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DE162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03A80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52360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6EEFBA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938814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47C50C5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6D7817C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0.37337835</w:t>
            </w:r>
          </w:p>
        </w:tc>
      </w:tr>
      <w:tr w:rsidR="00421813" w:rsidRPr="006A75DA" w14:paraId="18EA4767"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6EB1C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7A7E21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992CF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55E40B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BE58F9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0C3396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6C7ED7B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5925C45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0.514385</w:t>
            </w:r>
          </w:p>
        </w:tc>
      </w:tr>
      <w:tr w:rsidR="00421813" w:rsidRPr="006A75DA" w14:paraId="705167C1"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C1EF5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106D96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ECF42A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03D9CC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26B50F8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B22A57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4B316DE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VDAC3</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425274A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0.7136301</w:t>
            </w:r>
          </w:p>
        </w:tc>
      </w:tr>
      <w:tr w:rsidR="00421813" w:rsidRPr="006A75DA" w14:paraId="30C841FD"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E064F7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322BDD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D939C4"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8A068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829E38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A0A947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2EFC00E"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MCU</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42A78C9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0.5020594</w:t>
            </w:r>
          </w:p>
        </w:tc>
      </w:tr>
      <w:tr w:rsidR="00421813" w:rsidRPr="006A75DA" w14:paraId="5AB035D5"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D9850F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765F2B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D1CFCB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17049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A17089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0B1617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1FF61A6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CASP12</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3F5FD66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0.62123152</w:t>
            </w:r>
          </w:p>
        </w:tc>
      </w:tr>
      <w:tr w:rsidR="00421813" w:rsidRPr="006A75DA" w14:paraId="5479B568"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50E0A1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A6DD4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84492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FF7655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0F6898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D07B7B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0C20E5D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HSP90AA1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651E3F9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0.35937495</w:t>
            </w:r>
          </w:p>
        </w:tc>
      </w:tr>
      <w:tr w:rsidR="00421813" w:rsidRPr="006A75DA" w14:paraId="6941D0D1"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C3129C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1D813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7F278A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0BE440"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F406AE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552F3B9"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5A5CA9B7"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SUGT1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2FE7C373"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0.45029757</w:t>
            </w:r>
          </w:p>
        </w:tc>
      </w:tr>
      <w:tr w:rsidR="00421813" w:rsidRPr="006A75DA" w14:paraId="57F39C5A"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CF4CB0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1E857D"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BF40F77"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D01EFD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E5BF4DC"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8CD744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CF20E1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NAMPT</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5D13B42A"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0.68208562</w:t>
            </w:r>
          </w:p>
        </w:tc>
      </w:tr>
      <w:tr w:rsidR="00421813" w:rsidRPr="006A75DA" w14:paraId="00EA6411"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7C21485"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B99F46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41F53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6880F1"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927681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7D1A36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075BCB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MAVS</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5FD4C730"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0.27835283</w:t>
            </w:r>
          </w:p>
        </w:tc>
      </w:tr>
      <w:tr w:rsidR="00421813" w:rsidRPr="006A75DA" w14:paraId="10E468E3"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0D9BA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419D18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8713C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0DE7C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A8158C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F38309F"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29AE428B"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JAK1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1D3B8EDD"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0.4652942</w:t>
            </w:r>
          </w:p>
        </w:tc>
      </w:tr>
      <w:tr w:rsidR="00421813" w:rsidRPr="006A75DA" w14:paraId="650470C2"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5989393"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62305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E54D7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5D9186E"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48B244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8FB9C5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17A9D308"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IFNAR1</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6911A56F"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0.3293964</w:t>
            </w:r>
          </w:p>
        </w:tc>
      </w:tr>
      <w:tr w:rsidR="00421813" w:rsidRPr="006A75DA" w14:paraId="4269755F" w14:textId="77777777" w:rsidTr="00C7441D">
        <w:trPr>
          <w:trHeight w:val="67"/>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666AFB8"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C701F9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479373A"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9489592"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09ED24B"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7F628F6" w14:textId="77777777" w:rsidR="00421813" w:rsidRPr="006A75DA" w:rsidRDefault="00421813" w:rsidP="007E42C5">
            <w:pPr>
              <w:adjustRightInd w:val="0"/>
              <w:snapToGrid w:val="0"/>
              <w:spacing w:line="360" w:lineRule="auto"/>
              <w:rPr>
                <w:rFonts w:ascii="Arial" w:eastAsia="Times New Roman" w:hAnsi="Arial" w:cs="Arial"/>
                <w:sz w:val="18"/>
                <w:szCs w:val="18"/>
              </w:rPr>
            </w:pPr>
          </w:p>
        </w:tc>
        <w:tc>
          <w:tcPr>
            <w:tcW w:w="1128"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center"/>
            <w:hideMark/>
          </w:tcPr>
          <w:p w14:paraId="698E5B87"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IRF9</w:t>
            </w:r>
          </w:p>
        </w:tc>
        <w:tc>
          <w:tcPr>
            <w:tcW w:w="971" w:type="dxa"/>
            <w:tcBorders>
              <w:top w:val="single" w:sz="8" w:space="0" w:color="FFFFFF"/>
              <w:left w:val="single" w:sz="8" w:space="0" w:color="FFFFFF"/>
              <w:bottom w:val="single" w:sz="8" w:space="0" w:color="FFFFFF"/>
              <w:right w:val="single" w:sz="8" w:space="0" w:color="FFFFFF"/>
            </w:tcBorders>
            <w:shd w:val="clear" w:color="auto" w:fill="E9EDF4"/>
            <w:tcMar>
              <w:top w:w="6" w:type="dxa"/>
              <w:left w:w="6" w:type="dxa"/>
              <w:bottom w:w="0" w:type="dxa"/>
              <w:right w:w="6" w:type="dxa"/>
            </w:tcMar>
            <w:vAlign w:val="bottom"/>
            <w:hideMark/>
          </w:tcPr>
          <w:p w14:paraId="155A4082" w14:textId="77777777" w:rsidR="00421813" w:rsidRPr="006A75DA" w:rsidRDefault="00421813"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0.4130613</w:t>
            </w:r>
          </w:p>
        </w:tc>
      </w:tr>
    </w:tbl>
    <w:p w14:paraId="2127F115" w14:textId="753C976A" w:rsidR="00846D6F" w:rsidRPr="002D2C59" w:rsidRDefault="00846D6F" w:rsidP="007E42C5">
      <w:pPr>
        <w:pStyle w:val="MDPI41tablecaption"/>
        <w:spacing w:line="360" w:lineRule="auto"/>
        <w:ind w:left="0" w:right="0"/>
        <w:rPr>
          <w:rFonts w:ascii="Arial" w:hAnsi="Arial" w:cs="Arial"/>
          <w:sz w:val="20"/>
          <w:szCs w:val="20"/>
        </w:rPr>
      </w:pPr>
      <w:r w:rsidRPr="002D2C59">
        <w:rPr>
          <w:rFonts w:ascii="Arial" w:hAnsi="Arial" w:cs="Arial"/>
          <w:b/>
          <w:sz w:val="20"/>
          <w:szCs w:val="20"/>
        </w:rPr>
        <w:t xml:space="preserve">Supplemental Table 5. </w:t>
      </w:r>
      <w:r w:rsidRPr="002D2C59">
        <w:rPr>
          <w:rFonts w:ascii="Arial" w:hAnsi="Arial" w:cs="Arial"/>
          <w:sz w:val="20"/>
          <w:szCs w:val="20"/>
        </w:rPr>
        <w:t>45 unique pyroptosis genes were significant changed (</w:t>
      </w:r>
      <w:r w:rsidR="00DA7053" w:rsidRPr="002D2C59">
        <w:rPr>
          <w:rFonts w:ascii="Arial" w:hAnsi="Arial" w:cs="Arial"/>
          <w:sz w:val="20"/>
          <w:szCs w:val="20"/>
        </w:rPr>
        <w:t>P</w:t>
      </w:r>
      <w:r w:rsidRPr="002D2C59">
        <w:rPr>
          <w:rFonts w:ascii="Arial" w:hAnsi="Arial" w:cs="Arial"/>
          <w:sz w:val="20"/>
          <w:szCs w:val="20"/>
        </w:rPr>
        <w:t xml:space="preserve"> value &lt; 0.05 and fold change (Log2FC) was shown in the last column) in 48 male rats that were subjected to liver ischemia-reperfusion (IRI), ischemic pre- (IPC), post-conditioning (IPO), and IPC+IPO in the dataset of GSE24430.</w:t>
      </w:r>
    </w:p>
    <w:tbl>
      <w:tblPr>
        <w:tblW w:w="8630" w:type="dxa"/>
        <w:tblCellMar>
          <w:left w:w="0" w:type="dxa"/>
          <w:right w:w="0" w:type="dxa"/>
        </w:tblCellMar>
        <w:tblLook w:val="0620" w:firstRow="1" w:lastRow="0" w:firstColumn="0" w:lastColumn="0" w:noHBand="1" w:noVBand="1"/>
      </w:tblPr>
      <w:tblGrid>
        <w:gridCol w:w="957"/>
        <w:gridCol w:w="1179"/>
        <w:gridCol w:w="24"/>
        <w:gridCol w:w="1520"/>
        <w:gridCol w:w="292"/>
        <w:gridCol w:w="1368"/>
        <w:gridCol w:w="527"/>
        <w:gridCol w:w="783"/>
        <w:gridCol w:w="414"/>
        <w:gridCol w:w="1556"/>
        <w:gridCol w:w="10"/>
      </w:tblGrid>
      <w:tr w:rsidR="009C6EFC" w:rsidRPr="002D2C59" w14:paraId="2DD3F550" w14:textId="77777777" w:rsidTr="00A77E6F">
        <w:trPr>
          <w:gridAfter w:val="1"/>
          <w:wAfter w:w="10" w:type="dxa"/>
          <w:trHeight w:val="487"/>
        </w:trPr>
        <w:tc>
          <w:tcPr>
            <w:tcW w:w="957" w:type="dxa"/>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07F2A897" w14:textId="77777777" w:rsidR="009C6EFC" w:rsidRPr="006A75DA" w:rsidRDefault="009C6EF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Dataset</w:t>
            </w:r>
          </w:p>
        </w:tc>
        <w:tc>
          <w:tcPr>
            <w:tcW w:w="1179" w:type="dxa"/>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033A59CA" w14:textId="77777777" w:rsidR="009C6EFC" w:rsidRPr="006A75DA" w:rsidRDefault="009C6EF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Information of Dataset</w:t>
            </w:r>
          </w:p>
        </w:tc>
        <w:tc>
          <w:tcPr>
            <w:tcW w:w="1836" w:type="dxa"/>
            <w:gridSpan w:val="3"/>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70933EF2" w14:textId="77777777" w:rsidR="009C6EFC" w:rsidRPr="006A75DA" w:rsidRDefault="009C6EF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Classification of trained immunity gene group</w:t>
            </w:r>
          </w:p>
        </w:tc>
        <w:tc>
          <w:tcPr>
            <w:tcW w:w="1895" w:type="dxa"/>
            <w:gridSpan w:val="2"/>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5BE2BC55" w14:textId="77777777" w:rsidR="009C6EFC" w:rsidRPr="006A75DA" w:rsidRDefault="009C6EF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 xml:space="preserve">Number of gene expression changes </w:t>
            </w:r>
          </w:p>
        </w:tc>
        <w:tc>
          <w:tcPr>
            <w:tcW w:w="1197" w:type="dxa"/>
            <w:gridSpan w:val="2"/>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245FE15F" w14:textId="77777777" w:rsidR="009C6EFC" w:rsidRPr="006A75DA" w:rsidRDefault="009C6EF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Gene Symbol</w:t>
            </w:r>
          </w:p>
        </w:tc>
        <w:tc>
          <w:tcPr>
            <w:tcW w:w="1556" w:type="dxa"/>
            <w:tcBorders>
              <w:top w:val="single" w:sz="8" w:space="0" w:color="FFFFFF"/>
              <w:left w:val="single" w:sz="8" w:space="0" w:color="FFFFFF"/>
              <w:bottom w:val="single" w:sz="24" w:space="0" w:color="FFFFFF"/>
              <w:right w:val="single" w:sz="8" w:space="0" w:color="FFFFFF"/>
            </w:tcBorders>
            <w:shd w:val="clear" w:color="auto" w:fill="4F81BD"/>
            <w:tcMar>
              <w:top w:w="6" w:type="dxa"/>
              <w:left w:w="6" w:type="dxa"/>
              <w:bottom w:w="0" w:type="dxa"/>
              <w:right w:w="6" w:type="dxa"/>
            </w:tcMar>
            <w:vAlign w:val="center"/>
            <w:hideMark/>
          </w:tcPr>
          <w:p w14:paraId="0D55C0D9" w14:textId="77777777" w:rsidR="009C6EFC" w:rsidRPr="006A75DA" w:rsidRDefault="009C6EFC"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FFFFFF"/>
                <w:kern w:val="24"/>
                <w:sz w:val="18"/>
                <w:szCs w:val="18"/>
              </w:rPr>
              <w:t>Fold Change (Log2FC)</w:t>
            </w:r>
          </w:p>
        </w:tc>
      </w:tr>
      <w:tr w:rsidR="00A77E6F" w:rsidRPr="002D2C59" w14:paraId="1A00E80A" w14:textId="77777777" w:rsidTr="00CA34F7">
        <w:trPr>
          <w:gridAfter w:val="1"/>
          <w:wAfter w:w="10" w:type="dxa"/>
          <w:trHeight w:val="125"/>
        </w:trPr>
        <w:tc>
          <w:tcPr>
            <w:tcW w:w="957" w:type="dxa"/>
            <w:vMerge w:val="restart"/>
            <w:tcBorders>
              <w:top w:val="single" w:sz="24" w:space="0" w:color="FFFFFF"/>
              <w:left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149AD6D" w14:textId="7CE46251" w:rsidR="00A77E6F" w:rsidRPr="006A75DA" w:rsidRDefault="00A77E6F" w:rsidP="007E42C5">
            <w:pPr>
              <w:adjustRightInd w:val="0"/>
              <w:snapToGrid w:val="0"/>
              <w:spacing w:line="360" w:lineRule="auto"/>
              <w:rPr>
                <w:rFonts w:ascii="Arial" w:eastAsia="Times New Roman" w:hAnsi="Arial" w:cs="Arial"/>
                <w:sz w:val="18"/>
                <w:szCs w:val="18"/>
              </w:rPr>
            </w:pPr>
            <w:r w:rsidRPr="006A75DA">
              <w:rPr>
                <w:rFonts w:ascii="Arial" w:eastAsia="Times New Roman" w:hAnsi="Arial" w:cs="Arial"/>
                <w:color w:val="000000"/>
                <w:kern w:val="24"/>
                <w:sz w:val="18"/>
                <w:szCs w:val="18"/>
              </w:rPr>
              <w:t xml:space="preserve"> </w:t>
            </w:r>
          </w:p>
          <w:p w14:paraId="3776C58C" w14:textId="128F152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0000"/>
                <w:kern w:val="24"/>
                <w:sz w:val="18"/>
                <w:szCs w:val="18"/>
              </w:rPr>
              <w:t xml:space="preserve">GSE 24430 </w:t>
            </w:r>
          </w:p>
        </w:tc>
        <w:tc>
          <w:tcPr>
            <w:tcW w:w="1179" w:type="dxa"/>
            <w:vMerge w:val="restart"/>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2854A46"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Group of IRI </w:t>
            </w:r>
          </w:p>
        </w:tc>
        <w:tc>
          <w:tcPr>
            <w:tcW w:w="1836" w:type="dxa"/>
            <w:gridSpan w:val="3"/>
            <w:vMerge w:val="restart"/>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E7F450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Glycolysis</w:t>
            </w:r>
          </w:p>
        </w:tc>
        <w:tc>
          <w:tcPr>
            <w:tcW w:w="1895" w:type="dxa"/>
            <w:gridSpan w:val="2"/>
            <w:vMerge w:val="restart"/>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388296F"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6  genes changed (up_3, down_3 )</w:t>
            </w:r>
          </w:p>
        </w:tc>
        <w:tc>
          <w:tcPr>
            <w:tcW w:w="1197" w:type="dxa"/>
            <w:gridSpan w:val="2"/>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9AA65E1"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AKR1A1</w:t>
            </w:r>
          </w:p>
        </w:tc>
        <w:tc>
          <w:tcPr>
            <w:tcW w:w="1556" w:type="dxa"/>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91371C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0.6189636</w:t>
            </w:r>
          </w:p>
        </w:tc>
      </w:tr>
      <w:tr w:rsidR="00A77E6F" w:rsidRPr="002D2C59" w14:paraId="4475B522"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2FD28E11" w14:textId="566A9101"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BA0F22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3"/>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875883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FF6C67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927ECE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ALDH1A3</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BB89D4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-0.2421692</w:t>
            </w:r>
          </w:p>
        </w:tc>
      </w:tr>
      <w:tr w:rsidR="00A77E6F" w:rsidRPr="002D2C59" w14:paraId="05A16912"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72B2B01E" w14:textId="2CAA54F9"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C1B55C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3"/>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FB675E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5D60B1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F753C7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GCK</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F9D6E6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0.5071392</w:t>
            </w:r>
          </w:p>
        </w:tc>
      </w:tr>
      <w:tr w:rsidR="00A77E6F" w:rsidRPr="002D2C59" w14:paraId="5CEF6711"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1C489090" w14:textId="2C9D79FE"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6DEA08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3"/>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5C242E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88E41A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47AAA46"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PFKFB1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0E2EEC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-0.8155308</w:t>
            </w:r>
          </w:p>
        </w:tc>
      </w:tr>
      <w:tr w:rsidR="00A77E6F" w:rsidRPr="002D2C59" w14:paraId="086BE974"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6751CD0B" w14:textId="6F376A3E"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833FEF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3"/>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DC9B0D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D90D5E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86BF86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PFKM</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1258BAB"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-0.1880415</w:t>
            </w:r>
          </w:p>
        </w:tc>
      </w:tr>
      <w:tr w:rsidR="00A77E6F" w:rsidRPr="002D2C59" w14:paraId="0BF2B082"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2EE7C1D0" w14:textId="68BD6C70"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C0304A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3"/>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AD66E6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F57642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6A9FF1E"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TPI1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2ACD84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0.5701765</w:t>
            </w:r>
          </w:p>
        </w:tc>
      </w:tr>
      <w:tr w:rsidR="00A77E6F" w:rsidRPr="002D2C59" w14:paraId="0BEDE65D"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786A16FB" w14:textId="57E7267B"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9009E6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836" w:type="dxa"/>
            <w:gridSpan w:val="3"/>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7C8F18A"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Mevalonate pathway</w:t>
            </w:r>
          </w:p>
        </w:tc>
        <w:tc>
          <w:tcPr>
            <w:tcW w:w="1895" w:type="dxa"/>
            <w:gridSpan w:val="2"/>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2E7101B"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3  genes changed (up_3, down_0 )</w:t>
            </w: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5618E88"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MVK</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AA5F67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0.4054709</w:t>
            </w:r>
          </w:p>
        </w:tc>
      </w:tr>
      <w:tr w:rsidR="00A77E6F" w:rsidRPr="002D2C59" w14:paraId="33FDB2E2"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40AB462B" w14:textId="39BFCCCE"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5AFA4E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E5718F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E65F27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814335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MVD</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A02AEE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0.4974663</w:t>
            </w:r>
          </w:p>
        </w:tc>
      </w:tr>
      <w:tr w:rsidR="00A77E6F" w:rsidRPr="002D2C59" w14:paraId="5EAE5956"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26C45A73" w14:textId="3B4C3325"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5CEB92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6A2030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05B190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1DC1A8E"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PMVK</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3F37A7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0.8406006</w:t>
            </w:r>
          </w:p>
        </w:tc>
      </w:tr>
      <w:tr w:rsidR="00A77E6F" w:rsidRPr="002D2C59" w14:paraId="32EA50BD" w14:textId="77777777" w:rsidTr="00CA34F7">
        <w:trPr>
          <w:gridAfter w:val="1"/>
          <w:wAfter w:w="10" w:type="dxa"/>
          <w:trHeight w:val="246"/>
        </w:trPr>
        <w:tc>
          <w:tcPr>
            <w:tcW w:w="0" w:type="auto"/>
            <w:vMerge/>
            <w:tcBorders>
              <w:left w:val="single" w:sz="8" w:space="0" w:color="FFFFFF"/>
              <w:right w:val="single" w:sz="8" w:space="0" w:color="FFFFFF"/>
            </w:tcBorders>
            <w:shd w:val="clear" w:color="auto" w:fill="DBE5F1" w:themeFill="accent1" w:themeFillTint="33"/>
            <w:vAlign w:val="center"/>
            <w:hideMark/>
          </w:tcPr>
          <w:p w14:paraId="61A61FDE" w14:textId="0AB8FA2B"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D21698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836"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5D95C3E"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Acetyl-CoA generation enzyme</w:t>
            </w:r>
          </w:p>
        </w:tc>
        <w:tc>
          <w:tcPr>
            <w:tcW w:w="4648" w:type="dxa"/>
            <w:gridSpan w:val="5"/>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EB4A35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No significant changed genes</w:t>
            </w:r>
          </w:p>
        </w:tc>
      </w:tr>
      <w:tr w:rsidR="00A77E6F" w:rsidRPr="002D2C59" w14:paraId="2CD28BA8"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6228353B" w14:textId="1700652A"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179" w:type="dxa"/>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B8EF8B8"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 xml:space="preserve">Group of IPC </w:t>
            </w:r>
          </w:p>
        </w:tc>
        <w:tc>
          <w:tcPr>
            <w:tcW w:w="1836" w:type="dxa"/>
            <w:gridSpan w:val="3"/>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6E86DFA"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Glycolysis</w:t>
            </w:r>
          </w:p>
        </w:tc>
        <w:tc>
          <w:tcPr>
            <w:tcW w:w="1895" w:type="dxa"/>
            <w:gridSpan w:val="2"/>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DD0066E"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26  genes changed (up_24, down_2 )</w:t>
            </w: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093987B" w14:textId="77777777" w:rsidR="00A77E6F" w:rsidRPr="006A75DA" w:rsidRDefault="00BE0361" w:rsidP="007E42C5">
            <w:pPr>
              <w:adjustRightInd w:val="0"/>
              <w:snapToGrid w:val="0"/>
              <w:spacing w:line="360" w:lineRule="auto"/>
              <w:jc w:val="center"/>
              <w:rPr>
                <w:rFonts w:ascii="Arial" w:eastAsia="Times New Roman" w:hAnsi="Arial" w:cs="Arial"/>
                <w:sz w:val="18"/>
                <w:szCs w:val="18"/>
              </w:rPr>
            </w:pPr>
            <w:hyperlink r:id="rId30" w:history="1">
              <w:r w:rsidR="00A77E6F" w:rsidRPr="006A75DA">
                <w:rPr>
                  <w:rFonts w:ascii="Arial" w:eastAsia="Times New Roman" w:hAnsi="Arial" w:cs="Arial"/>
                  <w:color w:val="000000"/>
                  <w:kern w:val="24"/>
                  <w:sz w:val="18"/>
                  <w:szCs w:val="18"/>
                </w:rPr>
                <w:t>ACSS2</w:t>
              </w:r>
            </w:hyperlink>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94D7D73"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0.4848061</w:t>
            </w:r>
          </w:p>
        </w:tc>
      </w:tr>
      <w:tr w:rsidR="00A77E6F" w:rsidRPr="002D2C59" w14:paraId="1C4FEB59"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24446EA5" w14:textId="5B72D6CA"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05575C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99411D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07DF22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AC0663D" w14:textId="77777777" w:rsidR="00A77E6F" w:rsidRPr="002D2C59" w:rsidRDefault="00A77E6F"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ADH7</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21F0D5A" w14:textId="77777777" w:rsidR="00A77E6F" w:rsidRPr="002D2C59" w:rsidRDefault="00A77E6F"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0.5049168</w:t>
            </w:r>
          </w:p>
        </w:tc>
      </w:tr>
      <w:tr w:rsidR="00A77E6F" w:rsidRPr="002D2C59" w14:paraId="7839872B"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41046AE8" w14:textId="3AEF1AD8"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1861B4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0D03F5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01AC553"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E10B70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AKR1A1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24A520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0.8594253</w:t>
            </w:r>
          </w:p>
        </w:tc>
      </w:tr>
      <w:tr w:rsidR="00A77E6F" w:rsidRPr="002D2C59" w14:paraId="3E74DEEC"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52037867" w14:textId="104D4D0D"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A2EFB08"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761462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9CD6E15"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904F7A4"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ALDH1A3</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E9D2A85"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-0.2310607</w:t>
            </w:r>
          </w:p>
        </w:tc>
      </w:tr>
      <w:tr w:rsidR="00A77E6F" w:rsidRPr="002D2C59" w14:paraId="65579A0E"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2498DCD3" w14:textId="08926F5F"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75C635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E5CE96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D72457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3DEEF06"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ALDH1B1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A846D08"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0.8172076</w:t>
            </w:r>
          </w:p>
        </w:tc>
      </w:tr>
      <w:tr w:rsidR="00A77E6F" w:rsidRPr="002D2C59" w14:paraId="75DA2E70"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6CBDF63B" w14:textId="045BE981"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E9C2BE5"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84CD0C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5F21AF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4004F5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ALDH2</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AEFA00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0.390866</w:t>
            </w:r>
          </w:p>
        </w:tc>
      </w:tr>
      <w:tr w:rsidR="00A77E6F" w:rsidRPr="002D2C59" w14:paraId="66AD9EF3"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4E3463FD" w14:textId="7B9A7FFA"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AECD0ED"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A180323"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63D5D4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B2F9D71"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ALDH3A2</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CB7EA8A"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0.4404758</w:t>
            </w:r>
          </w:p>
        </w:tc>
      </w:tr>
      <w:tr w:rsidR="00A77E6F" w:rsidRPr="002D2C59" w14:paraId="48C688A8"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2DB7C2FE" w14:textId="33C3F32E"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DC067A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954982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D5D0195"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412719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ALDOA</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29BA99C"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0.3948963</w:t>
            </w:r>
          </w:p>
        </w:tc>
      </w:tr>
      <w:tr w:rsidR="00A77E6F" w:rsidRPr="002D2C59" w14:paraId="6C47AA9A"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03757DB6" w14:textId="35B91CB2"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D64591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DBA235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8E9A61B"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6961ED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ENO1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8291CEE"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0.6632549</w:t>
            </w:r>
          </w:p>
        </w:tc>
      </w:tr>
      <w:tr w:rsidR="00A77E6F" w:rsidRPr="002D2C59" w14:paraId="1EDE9662"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1468D57A" w14:textId="0E1FDE18"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4D262CB"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624C56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BB71C4D"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AC57BCF"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FBP1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52B72C3"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0.493132</w:t>
            </w:r>
          </w:p>
        </w:tc>
      </w:tr>
      <w:tr w:rsidR="00A77E6F" w:rsidRPr="002D2C59" w14:paraId="1E32DDA6"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5C3BE4AC" w14:textId="70748567"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0C087B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523E453"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CFB4AB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F6E894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G6PC</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E953C30"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0.543041</w:t>
            </w:r>
          </w:p>
        </w:tc>
      </w:tr>
      <w:tr w:rsidR="00A77E6F" w:rsidRPr="002D2C59" w14:paraId="74F865D7"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206DE579" w14:textId="44D05078"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309275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136893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43B2308"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BBB9CCA"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GAPDH</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77A96CF"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0.4939365</w:t>
            </w:r>
          </w:p>
        </w:tc>
      </w:tr>
      <w:tr w:rsidR="00A77E6F" w:rsidRPr="002D2C59" w14:paraId="3EAF80F3"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7867DB25" w14:textId="08908A8A"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34F05F7"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9A4A16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BCFFF7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5889AC1"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GCK</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4A590C3"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1.1820065</w:t>
            </w:r>
          </w:p>
        </w:tc>
      </w:tr>
      <w:tr w:rsidR="00A77E6F" w:rsidRPr="002D2C59" w14:paraId="4E24B3FB"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6DF2CAA2" w14:textId="6834F0FD"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654995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68AAAF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0CEA1B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21E182F"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PANK1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79299D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0.7632486</w:t>
            </w:r>
          </w:p>
        </w:tc>
      </w:tr>
      <w:tr w:rsidR="00A77E6F" w:rsidRPr="002D2C59" w14:paraId="507F263C"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71198D28" w14:textId="58DA938A"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C4923B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CEC7B8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74AAAC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6856C01"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PCK1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78D3D8E"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0.542632</w:t>
            </w:r>
          </w:p>
        </w:tc>
      </w:tr>
      <w:tr w:rsidR="00A77E6F" w:rsidRPr="002D2C59" w14:paraId="4945A97D"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38EAA7BC" w14:textId="5C2C0A07"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D31AC45"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5AA85C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9DB957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801AC1C"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PDHA1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334524A"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0.5848095</w:t>
            </w:r>
          </w:p>
        </w:tc>
      </w:tr>
      <w:tr w:rsidR="00A77E6F" w:rsidRPr="002D2C59" w14:paraId="6EB23944"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1083FAA1" w14:textId="5B5D1A69"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2329A47"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A555A93"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780AFD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EE791CB"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PDHB</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4D0F0C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0.4360867</w:t>
            </w:r>
          </w:p>
        </w:tc>
      </w:tr>
      <w:tr w:rsidR="00A77E6F" w:rsidRPr="002D2C59" w14:paraId="0041E649"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464BD545" w14:textId="26FF3D02"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641A3BD"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F33642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196D60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29CE57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PFKFB1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81BDEE0"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-1.0439883</w:t>
            </w:r>
          </w:p>
        </w:tc>
      </w:tr>
      <w:tr w:rsidR="00A77E6F" w:rsidRPr="002D2C59" w14:paraId="23B720E8"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7B2C26C1" w14:textId="778D97DC"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7D7A8B5"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77013E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1B75657"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177F28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PFKFB3</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1A0750C"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0.3801202</w:t>
            </w:r>
          </w:p>
        </w:tc>
      </w:tr>
      <w:tr w:rsidR="00A77E6F" w:rsidRPr="002D2C59" w14:paraId="706A640C"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43762C10" w14:textId="5FE439DF"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7853C1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D5F869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4BA2958"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4D0BF14"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PFKL</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73F3F41"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0.5814004</w:t>
            </w:r>
          </w:p>
        </w:tc>
      </w:tr>
      <w:tr w:rsidR="00A77E6F" w:rsidRPr="002D2C59" w14:paraId="598D4FD2"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3C8D0C7B" w14:textId="606A04E7"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A24A8B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B69731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771D1F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490AD93"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PGAM1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D5FA6C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0.4117774</w:t>
            </w:r>
          </w:p>
        </w:tc>
      </w:tr>
      <w:tr w:rsidR="00A77E6F" w:rsidRPr="002D2C59" w14:paraId="05C1524B"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1D3C0222" w14:textId="6AF6B81B"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22A99D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75C6528"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EA19523"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7E31EE1"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PGK1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F247C4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0.4936424</w:t>
            </w:r>
          </w:p>
        </w:tc>
      </w:tr>
      <w:tr w:rsidR="00A77E6F" w:rsidRPr="002D2C59" w14:paraId="3CC8062C"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647EC330" w14:textId="04C9A5FF"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E12EE43"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74B7AC5"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5B1D04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18FFF2C"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PGM1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C3D0A7C"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0.7633234</w:t>
            </w:r>
          </w:p>
        </w:tc>
      </w:tr>
      <w:tr w:rsidR="00A77E6F" w:rsidRPr="002D2C59" w14:paraId="724E0505"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60A198A1" w14:textId="0CDC6C5D"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2693FB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ABF1B0B"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07D1F4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B24EB8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PKLR</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26CC854"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0.8958553</w:t>
            </w:r>
          </w:p>
        </w:tc>
      </w:tr>
      <w:tr w:rsidR="00A77E6F" w:rsidRPr="002D2C59" w14:paraId="6E8FFBB5"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36238E19" w14:textId="58D095AE"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D0F238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8D2F91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0A9C0C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B55E764"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PKM</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99AB148"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0.1967362</w:t>
            </w:r>
          </w:p>
        </w:tc>
      </w:tr>
      <w:tr w:rsidR="00A77E6F" w:rsidRPr="002D2C59" w14:paraId="63CB3E0C"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24B845D1" w14:textId="5FB3D3E4"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C5B2E87"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114D57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74D5F8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E5704E6"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TPI1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B63EEC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0.561594</w:t>
            </w:r>
          </w:p>
        </w:tc>
      </w:tr>
      <w:tr w:rsidR="00A77E6F" w:rsidRPr="002D2C59" w14:paraId="04D90E03"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07184DB2" w14:textId="1640F74C"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A69586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836" w:type="dxa"/>
            <w:gridSpan w:val="3"/>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670CD0B"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Acetyl-CoA generation enzyme</w:t>
            </w:r>
          </w:p>
        </w:tc>
        <w:tc>
          <w:tcPr>
            <w:tcW w:w="1895" w:type="dxa"/>
            <w:gridSpan w:val="2"/>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076FB3B"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9 genes changed (up_9, down_0 )</w:t>
            </w: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F90F74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ALDH2</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76B278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0.390866</w:t>
            </w:r>
          </w:p>
        </w:tc>
      </w:tr>
      <w:tr w:rsidR="00A77E6F" w:rsidRPr="002D2C59" w14:paraId="3BDA4859"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15FB4F00" w14:textId="428C0B2A"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5127888"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0A6E8D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E3EC44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8FE0CD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HADH</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53FCE4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0.3915323</w:t>
            </w:r>
          </w:p>
        </w:tc>
      </w:tr>
      <w:tr w:rsidR="00A77E6F" w:rsidRPr="002D2C59" w14:paraId="348F268E" w14:textId="77777777" w:rsidTr="00CA34F7">
        <w:trPr>
          <w:gridAfter w:val="1"/>
          <w:wAfter w:w="10" w:type="dxa"/>
          <w:trHeight w:val="125"/>
        </w:trPr>
        <w:tc>
          <w:tcPr>
            <w:tcW w:w="0" w:type="auto"/>
            <w:vMerge/>
            <w:tcBorders>
              <w:left w:val="single" w:sz="8" w:space="0" w:color="FFFFFF"/>
              <w:right w:val="single" w:sz="8" w:space="0" w:color="FFFFFF"/>
            </w:tcBorders>
            <w:shd w:val="clear" w:color="auto" w:fill="DBE5F1" w:themeFill="accent1" w:themeFillTint="33"/>
            <w:vAlign w:val="center"/>
            <w:hideMark/>
          </w:tcPr>
          <w:p w14:paraId="40165925" w14:textId="0E356903"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466BFF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4DFA3F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2A3671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1B6EE6C"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ACAA2</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1E54B85"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0.3285622</w:t>
            </w:r>
          </w:p>
        </w:tc>
      </w:tr>
      <w:tr w:rsidR="00A77E6F" w:rsidRPr="002D2C59" w14:paraId="440C6941"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72C6DC04" w14:textId="5B55ABBC"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1F37BC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vAlign w:val="center"/>
            <w:hideMark/>
          </w:tcPr>
          <w:p w14:paraId="04DFE0D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vAlign w:val="center"/>
            <w:hideMark/>
          </w:tcPr>
          <w:p w14:paraId="1BC1CC1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4BF2701"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BDH1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448485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0.2862645</w:t>
            </w:r>
          </w:p>
        </w:tc>
      </w:tr>
      <w:tr w:rsidR="00A77E6F" w:rsidRPr="002D2C59" w14:paraId="28656961"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2B2EC42C" w14:textId="3E535D96"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C28927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vAlign w:val="center"/>
            <w:hideMark/>
          </w:tcPr>
          <w:p w14:paraId="7B88C2B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vAlign w:val="center"/>
            <w:hideMark/>
          </w:tcPr>
          <w:p w14:paraId="48A1CEC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2857C7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IDH1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60567A1"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0.4346336</w:t>
            </w:r>
          </w:p>
        </w:tc>
      </w:tr>
      <w:tr w:rsidR="00A77E6F" w:rsidRPr="002D2C59" w14:paraId="0503A2C5"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55886935" w14:textId="5B9C0C11"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D38EE38"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vAlign w:val="center"/>
            <w:hideMark/>
          </w:tcPr>
          <w:p w14:paraId="3C17BDA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vAlign w:val="center"/>
            <w:hideMark/>
          </w:tcPr>
          <w:p w14:paraId="75D2708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533B6DF"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ACLY</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BFB5BF5"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0.7295146</w:t>
            </w:r>
          </w:p>
        </w:tc>
      </w:tr>
      <w:tr w:rsidR="00A77E6F" w:rsidRPr="002D2C59" w14:paraId="54F34A20"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77880E18" w14:textId="14434FA2"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991A73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vAlign w:val="center"/>
            <w:hideMark/>
          </w:tcPr>
          <w:p w14:paraId="23C852B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vAlign w:val="center"/>
            <w:hideMark/>
          </w:tcPr>
          <w:p w14:paraId="571A856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F7DC153"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ACSS2</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66E6A5E"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0.4848061</w:t>
            </w:r>
          </w:p>
        </w:tc>
      </w:tr>
      <w:tr w:rsidR="00A77E6F" w:rsidRPr="002D2C59" w14:paraId="79023F11"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146F8D63" w14:textId="0484991F"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168FC7B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vAlign w:val="center"/>
            <w:hideMark/>
          </w:tcPr>
          <w:p w14:paraId="24EC71A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vAlign w:val="center"/>
            <w:hideMark/>
          </w:tcPr>
          <w:p w14:paraId="1DD198F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CE53E01"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ACLY</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18867C8"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0.7295146</w:t>
            </w:r>
          </w:p>
        </w:tc>
      </w:tr>
      <w:tr w:rsidR="00A77E6F" w:rsidRPr="002D2C59" w14:paraId="7F48DC1D"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663A6017" w14:textId="48E7809E"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885485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vAlign w:val="center"/>
            <w:hideMark/>
          </w:tcPr>
          <w:p w14:paraId="5C361B3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vAlign w:val="center"/>
            <w:hideMark/>
          </w:tcPr>
          <w:p w14:paraId="22BEB10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899F4D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ACSS2</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551D443"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0.4848061</w:t>
            </w:r>
          </w:p>
        </w:tc>
      </w:tr>
      <w:tr w:rsidR="00A77E6F" w:rsidRPr="002D2C59" w14:paraId="531BED77"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29313335" w14:textId="2F6A2D7C"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F8636AB"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836" w:type="dxa"/>
            <w:gridSpan w:val="3"/>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AEC23B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Mevalonate pathway</w:t>
            </w:r>
          </w:p>
        </w:tc>
        <w:tc>
          <w:tcPr>
            <w:tcW w:w="1895" w:type="dxa"/>
            <w:gridSpan w:val="2"/>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02355B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4 genes changed (up_9, down_0 )</w:t>
            </w: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69CEBDB"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HMGCS1</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D11133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0.6987006</w:t>
            </w:r>
          </w:p>
        </w:tc>
      </w:tr>
      <w:tr w:rsidR="00A77E6F" w:rsidRPr="002D2C59" w14:paraId="529ECD3C"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7171D40E" w14:textId="6D821EAD"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6E11785"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4501BA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042142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20B525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MVK</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76396D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0.5415997</w:t>
            </w:r>
          </w:p>
        </w:tc>
      </w:tr>
      <w:tr w:rsidR="00A77E6F" w:rsidRPr="002D2C59" w14:paraId="2274356F"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31345ECC" w14:textId="5BC3E767"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125967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A09613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4E25D1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B1AB983"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MVD</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B4BB53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0.521872</w:t>
            </w:r>
          </w:p>
        </w:tc>
      </w:tr>
      <w:tr w:rsidR="00A77E6F" w:rsidRPr="002D2C59" w14:paraId="5B1D69BE" w14:textId="77777777" w:rsidTr="00CA34F7">
        <w:trPr>
          <w:gridAfter w:val="1"/>
          <w:wAfter w:w="10" w:type="dxa"/>
          <w:trHeight w:val="125"/>
        </w:trPr>
        <w:tc>
          <w:tcPr>
            <w:tcW w:w="0" w:type="auto"/>
            <w:vMerge/>
            <w:tcBorders>
              <w:left w:val="single" w:sz="8" w:space="0" w:color="FFFFFF"/>
              <w:right w:val="single" w:sz="8" w:space="0" w:color="FFFFFF"/>
            </w:tcBorders>
            <w:vAlign w:val="center"/>
            <w:hideMark/>
          </w:tcPr>
          <w:p w14:paraId="5F32A230" w14:textId="5065C49C"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484F47D"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0" w:type="auto"/>
            <w:gridSpan w:val="3"/>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BA42C3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440F46D"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197"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AEDC72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PMVK</w:t>
            </w:r>
          </w:p>
        </w:tc>
        <w:tc>
          <w:tcPr>
            <w:tcW w:w="155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EFDD692"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1.0522692</w:t>
            </w:r>
          </w:p>
        </w:tc>
      </w:tr>
      <w:tr w:rsidR="00A77E6F" w:rsidRPr="002D2C59" w14:paraId="57D1D766" w14:textId="77777777" w:rsidTr="00A77E6F">
        <w:trPr>
          <w:trHeight w:val="627"/>
        </w:trPr>
        <w:tc>
          <w:tcPr>
            <w:tcW w:w="957" w:type="dxa"/>
            <w:vMerge/>
            <w:tcBorders>
              <w:left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C63BE0F" w14:textId="25035D58"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1203" w:type="dxa"/>
            <w:gridSpan w:val="2"/>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97F4906" w14:textId="362CD93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Group of IPO</w:t>
            </w:r>
          </w:p>
        </w:tc>
        <w:tc>
          <w:tcPr>
            <w:tcW w:w="1520" w:type="dxa"/>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3214385" w14:textId="7CA2997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Glycolysis</w:t>
            </w:r>
          </w:p>
        </w:tc>
        <w:tc>
          <w:tcPr>
            <w:tcW w:w="1660" w:type="dxa"/>
            <w:gridSpan w:val="2"/>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E282514" w14:textId="062932E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37  genes changed (up_29, down_8 )</w:t>
            </w:r>
          </w:p>
        </w:tc>
        <w:tc>
          <w:tcPr>
            <w:tcW w:w="1310" w:type="dxa"/>
            <w:gridSpan w:val="2"/>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52328FE" w14:textId="7E5E099E" w:rsidR="00A77E6F" w:rsidRPr="006A75DA" w:rsidRDefault="00BE0361" w:rsidP="007E42C5">
            <w:pPr>
              <w:adjustRightInd w:val="0"/>
              <w:snapToGrid w:val="0"/>
              <w:spacing w:line="360" w:lineRule="auto"/>
              <w:jc w:val="center"/>
              <w:rPr>
                <w:rFonts w:ascii="Arial" w:eastAsia="Times New Roman" w:hAnsi="Arial" w:cs="Arial"/>
                <w:sz w:val="18"/>
                <w:szCs w:val="18"/>
              </w:rPr>
            </w:pPr>
            <w:hyperlink r:id="rId31" w:history="1">
              <w:r w:rsidR="00A77E6F" w:rsidRPr="006A75DA">
                <w:rPr>
                  <w:rFonts w:ascii="Arial" w:eastAsia="Times New Roman" w:hAnsi="Arial" w:cs="Arial"/>
                  <w:color w:val="000000"/>
                  <w:kern w:val="24"/>
                  <w:sz w:val="18"/>
                  <w:szCs w:val="18"/>
                </w:rPr>
                <w:t>ACSS2</w:t>
              </w:r>
            </w:hyperlink>
          </w:p>
        </w:tc>
        <w:tc>
          <w:tcPr>
            <w:tcW w:w="1980" w:type="dxa"/>
            <w:gridSpan w:val="3"/>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0E838A5" w14:textId="42B625AD" w:rsidR="00A77E6F" w:rsidRPr="002D2C59" w:rsidRDefault="00A77E6F"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0.4317393</w:t>
            </w:r>
          </w:p>
        </w:tc>
      </w:tr>
      <w:tr w:rsidR="00A77E6F" w:rsidRPr="002D2C59" w14:paraId="014381CF"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8414C82" w14:textId="41230661" w:rsidR="00A77E6F" w:rsidRPr="002D2C59" w:rsidRDefault="00A77E6F" w:rsidP="007E42C5">
            <w:pPr>
              <w:adjustRightInd w:val="0"/>
              <w:snapToGrid w:val="0"/>
              <w:spacing w:line="360" w:lineRule="auto"/>
              <w:jc w:val="center"/>
              <w:rPr>
                <w:rFonts w:ascii="Arial" w:eastAsia="Times New Roman" w:hAnsi="Arial" w:cs="Arial"/>
                <w:sz w:val="20"/>
                <w:szCs w:val="20"/>
              </w:rPr>
            </w:pPr>
          </w:p>
        </w:tc>
        <w:tc>
          <w:tcPr>
            <w:tcW w:w="1203" w:type="dxa"/>
            <w:gridSpan w:val="2"/>
            <w:vMerge w:val="restart"/>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D1DB993"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Group of IPO</w:t>
            </w:r>
          </w:p>
          <w:p w14:paraId="6C20D2A4" w14:textId="286527B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0000"/>
                <w:kern w:val="24"/>
                <w:sz w:val="18"/>
                <w:szCs w:val="18"/>
              </w:rPr>
              <w:t>Group of IPC+IPO</w:t>
            </w:r>
          </w:p>
        </w:tc>
        <w:tc>
          <w:tcPr>
            <w:tcW w:w="1520" w:type="dxa"/>
            <w:vMerge w:val="restart"/>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B1485E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Glycolysis</w:t>
            </w:r>
          </w:p>
          <w:p w14:paraId="423DDF5B" w14:textId="2DF699E1"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660" w:type="dxa"/>
            <w:gridSpan w:val="2"/>
            <w:vMerge w:val="restart"/>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651313C"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37  genes changed (up_29, down_8 )</w:t>
            </w:r>
          </w:p>
          <w:p w14:paraId="5AAE709C" w14:textId="44F6A17A"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123069B" w14:textId="31734FE6"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ADH7</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7C164C3" w14:textId="67FD5F0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0.4822883</w:t>
            </w:r>
          </w:p>
        </w:tc>
      </w:tr>
      <w:tr w:rsidR="00A77E6F" w:rsidRPr="002D2C59" w14:paraId="392C93D2"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15D7841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7F25DE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809A1E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494EC7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040E68E" w14:textId="3952C82C"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AKR1A1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4D98E15" w14:textId="2BCC03C6"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0.9172192</w:t>
            </w:r>
          </w:p>
        </w:tc>
      </w:tr>
      <w:tr w:rsidR="00A77E6F" w:rsidRPr="002D2C59" w14:paraId="239090F8"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7E2FBF7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8D24DA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6FA6D9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04A225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714A5E5" w14:textId="0605572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ALDH1A3</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E2D1BCD" w14:textId="4EBDF43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-0.256197</w:t>
            </w:r>
          </w:p>
        </w:tc>
      </w:tr>
      <w:tr w:rsidR="00A77E6F" w:rsidRPr="002D2C59" w14:paraId="51643328"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7C16398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BAAF70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8D34D2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D440FB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71B8F97" w14:textId="39B483CB"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ALDH1B1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760387F" w14:textId="349CCE6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0.7274625</w:t>
            </w:r>
          </w:p>
        </w:tc>
      </w:tr>
      <w:tr w:rsidR="00A77E6F" w:rsidRPr="002D2C59" w14:paraId="4D7A9D10"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0C0B694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CD2001D"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F5B2B0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78EAB3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74B70F6" w14:textId="74D2D7A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439839B" w14:textId="64D5600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0.508768</w:t>
            </w:r>
          </w:p>
        </w:tc>
      </w:tr>
      <w:tr w:rsidR="00A77E6F" w:rsidRPr="002D2C59" w14:paraId="1FEECB5A"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73E83AC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F24384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B8F5D4D"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5FB093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A9D96A9" w14:textId="63C2CAD3"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ALDH3A2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AA9D21F" w14:textId="71D88F8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0.4277597</w:t>
            </w:r>
          </w:p>
        </w:tc>
      </w:tr>
      <w:tr w:rsidR="00A77E6F" w:rsidRPr="002D2C59" w14:paraId="2B6BF63C"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26FBF83D"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B6F0D0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E52DF3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C492FF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EC31146" w14:textId="44A394C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ALDH9A1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C7A506A" w14:textId="50ED936B"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0.4432192</w:t>
            </w:r>
          </w:p>
        </w:tc>
      </w:tr>
      <w:tr w:rsidR="00A77E6F" w:rsidRPr="002D2C59" w14:paraId="372C9378"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67D21BD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283AC6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078B67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1FCDA0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C455DD7" w14:textId="5E80576A"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ALDOA</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C2DE163" w14:textId="141E66C2"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0.2363083</w:t>
            </w:r>
          </w:p>
        </w:tc>
      </w:tr>
      <w:tr w:rsidR="00A77E6F" w:rsidRPr="002D2C59" w14:paraId="452248FC"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442229D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DAC601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8EE5E2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B9E6F8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82A8AAE" w14:textId="0463425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ALDOB</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31704DD" w14:textId="32B4EA5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0.2673237</w:t>
            </w:r>
          </w:p>
        </w:tc>
      </w:tr>
      <w:tr w:rsidR="00A77E6F" w:rsidRPr="002D2C59" w14:paraId="51691F18"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4F56B5F3"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C8F134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7E3692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A44E4C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008FB83" w14:textId="1DAF3A96"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DLAT</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3A58EEF" w14:textId="2588F6A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0.4449253</w:t>
            </w:r>
          </w:p>
        </w:tc>
      </w:tr>
      <w:tr w:rsidR="00A77E6F" w:rsidRPr="002D2C59" w14:paraId="361853E0"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48DAC55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BD2855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651F41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10D9A2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1E0944D" w14:textId="57FC5A4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DLD</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FA633A6" w14:textId="1C51529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0.556987</w:t>
            </w:r>
          </w:p>
        </w:tc>
      </w:tr>
      <w:tr w:rsidR="00A77E6F" w:rsidRPr="002D2C59" w14:paraId="011D391D"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5E5699C8"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B566C9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D90BC0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489B32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1AAC6F2" w14:textId="36215AEA"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ENO1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F9EFB58" w14:textId="5A5B2BE3"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0.8104452</w:t>
            </w:r>
          </w:p>
        </w:tc>
      </w:tr>
      <w:tr w:rsidR="00A77E6F" w:rsidRPr="002D2C59" w14:paraId="2A0972BD"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5924AE5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F41A1F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3EF5BE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0A6227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084C56A" w14:textId="477D92F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FBP1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0961DFE" w14:textId="163BE3D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0.510858</w:t>
            </w:r>
          </w:p>
        </w:tc>
      </w:tr>
      <w:tr w:rsidR="00A77E6F" w:rsidRPr="002D2C59" w14:paraId="736E312B"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478391D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D7F463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6B4922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857BF8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95B8451" w14:textId="3128DAD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G6PC</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6F0154D" w14:textId="6C642A80"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0.737604</w:t>
            </w:r>
          </w:p>
        </w:tc>
      </w:tr>
      <w:tr w:rsidR="00A77E6F" w:rsidRPr="002D2C59" w14:paraId="552DA801"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656124B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ACBA36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148957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89AB10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18709C1" w14:textId="1CC1644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GAPDH</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48DF647" w14:textId="50CDD88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0.5747515</w:t>
            </w:r>
          </w:p>
        </w:tc>
      </w:tr>
      <w:tr w:rsidR="00A77E6F" w:rsidRPr="002D2C59" w14:paraId="3B49C7AD"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539320A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E579A6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1CB3A1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C7F26B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4FD2F71" w14:textId="704D36C3"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GAPDHS</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011F0A5" w14:textId="3607EAC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-0.3639551</w:t>
            </w:r>
          </w:p>
        </w:tc>
      </w:tr>
      <w:tr w:rsidR="00A77E6F" w:rsidRPr="002D2C59" w14:paraId="259714E4"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187E1A9B"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8CF6F3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8EA990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AFE5C2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B22AC4B" w14:textId="2B94232F"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GCK</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C38AECE" w14:textId="17990F7C"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0.7897331</w:t>
            </w:r>
          </w:p>
        </w:tc>
      </w:tr>
      <w:tr w:rsidR="00A77E6F" w:rsidRPr="002D2C59" w14:paraId="1614B3BD"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300932A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BE87FD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17C3E4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66E236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A50F8B0" w14:textId="535F4A7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GPI</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F6162B6" w14:textId="2AECE640"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0.3009449</w:t>
            </w:r>
          </w:p>
        </w:tc>
      </w:tr>
      <w:tr w:rsidR="00A77E6F" w:rsidRPr="002D2C59" w14:paraId="7070F8E2"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3340286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F5B1A5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50D448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90BDF1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77A5797" w14:textId="7A58EC32"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HK2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B7EF45B" w14:textId="47F1A703"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-0.3153311</w:t>
            </w:r>
          </w:p>
        </w:tc>
      </w:tr>
      <w:tr w:rsidR="00A77E6F" w:rsidRPr="002D2C59" w14:paraId="20F28F3B"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3908EE4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6AA4DD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E7943D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D2B756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744C1F8" w14:textId="691FF6EE"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LDHAL6B</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3D22C19" w14:textId="5D6805BC"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-0.2250985</w:t>
            </w:r>
          </w:p>
        </w:tc>
      </w:tr>
      <w:tr w:rsidR="00A77E6F" w:rsidRPr="002D2C59" w14:paraId="6323E29C"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146D7D3D"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76A467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31EB4C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C0AE75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959469A" w14:textId="71AF580B"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LDHC</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0F6478D" w14:textId="76E907B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-0.2102048</w:t>
            </w:r>
          </w:p>
        </w:tc>
      </w:tr>
      <w:tr w:rsidR="00A77E6F" w:rsidRPr="002D2C59" w14:paraId="61946728"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72B95435"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AE077C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05FF75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C9FB91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68C78F4" w14:textId="2606304E"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PANK1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608FB10" w14:textId="513E9F1E"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0.7609183</w:t>
            </w:r>
          </w:p>
        </w:tc>
      </w:tr>
      <w:tr w:rsidR="00A77E6F" w:rsidRPr="002D2C59" w14:paraId="57E9A7AF"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15465B4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7285BE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25B889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C93B52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998E70B" w14:textId="2AFCC8DC"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PCK1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9E456FB" w14:textId="5BDCCEB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0.4453</w:t>
            </w:r>
          </w:p>
        </w:tc>
      </w:tr>
      <w:tr w:rsidR="00A77E6F" w:rsidRPr="002D2C59" w14:paraId="7712A495"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39D2CFD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77D7C0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40CB0A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5E0C2E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AA26E37" w14:textId="4AB49A66"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PDHA1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46AFA56" w14:textId="05BE7DAF"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0.6140545</w:t>
            </w:r>
          </w:p>
        </w:tc>
      </w:tr>
      <w:tr w:rsidR="00A77E6F" w:rsidRPr="002D2C59" w14:paraId="2F16850B"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2140E53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1A51C0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632391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FC46EA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DD529CB" w14:textId="294DCA7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PDHB</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5B154FE" w14:textId="1BD0E73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0.5092503</w:t>
            </w:r>
          </w:p>
        </w:tc>
      </w:tr>
      <w:tr w:rsidR="00A77E6F" w:rsidRPr="002D2C59" w14:paraId="0A139B6A"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0DFAB8B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68CDD0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509521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19F9E7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3900298" w14:textId="1DADD4F0"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PFKFB1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6C04B40" w14:textId="04C7792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-0.5642344</w:t>
            </w:r>
          </w:p>
        </w:tc>
      </w:tr>
      <w:tr w:rsidR="00A77E6F" w:rsidRPr="002D2C59" w14:paraId="0E7E4985"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2D3DD7B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889A01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2D02C1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73820A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F48BC1F" w14:textId="03DD81E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PFKFB4</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465BFDD" w14:textId="50153A66"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-0.2738591</w:t>
            </w:r>
          </w:p>
        </w:tc>
      </w:tr>
      <w:tr w:rsidR="00A77E6F" w:rsidRPr="002D2C59" w14:paraId="5108CA1A"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1DD72AB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28D84B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A28639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A80E01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D22669E" w14:textId="75B6326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PFKL</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BC78A13" w14:textId="0C7FAC30"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0.6403217</w:t>
            </w:r>
          </w:p>
        </w:tc>
      </w:tr>
      <w:tr w:rsidR="00A77E6F" w:rsidRPr="002D2C59" w14:paraId="639E57E9"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593E210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F871F9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DD3568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FAAF96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D2F5431" w14:textId="4D44CE1E"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PGAM1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BBD98DD" w14:textId="2C1AC06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0.6463801</w:t>
            </w:r>
          </w:p>
        </w:tc>
      </w:tr>
      <w:tr w:rsidR="00A77E6F" w:rsidRPr="002D2C59" w14:paraId="2E740E61"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4C9F68C6"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A8359A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C145BAD"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40DD22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14478B0" w14:textId="53AA13C3"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PGK1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AD6D346" w14:textId="255DBD60"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0.621269</w:t>
            </w:r>
          </w:p>
        </w:tc>
      </w:tr>
      <w:tr w:rsidR="00A77E6F" w:rsidRPr="002D2C59" w14:paraId="0B226251"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355872E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D3E108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10D768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C89885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34137EB" w14:textId="0C73968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PGK2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80B0DEE" w14:textId="608DD49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-0.3884691</w:t>
            </w:r>
          </w:p>
        </w:tc>
      </w:tr>
      <w:tr w:rsidR="00A77E6F" w:rsidRPr="002D2C59" w14:paraId="2869A7BD"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412284C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44BDD5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D765A4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071EDD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DBE5D12" w14:textId="137E1DC2"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PGM1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B056111" w14:textId="3B56FDC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0.909837</w:t>
            </w:r>
          </w:p>
        </w:tc>
      </w:tr>
      <w:tr w:rsidR="00A77E6F" w:rsidRPr="002D2C59" w14:paraId="62C46DF7"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7854B9F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56F8E2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3AC477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33E013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CC146CF" w14:textId="047D9FF0"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PKLR</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DC67D5F" w14:textId="1A03D0B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0.9971398</w:t>
            </w:r>
          </w:p>
        </w:tc>
      </w:tr>
      <w:tr w:rsidR="00A77E6F" w:rsidRPr="002D2C59" w14:paraId="166D1986"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24BB8F5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A7805E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987595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87A4F9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74B511B" w14:textId="61C96CA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PKM</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F735412" w14:textId="2ECC7F4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0.3398105</w:t>
            </w:r>
          </w:p>
        </w:tc>
      </w:tr>
      <w:tr w:rsidR="00A77E6F" w:rsidRPr="002D2C59" w14:paraId="5E89B459"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7278DB2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17B7CB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96B8E4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E3F37C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A4BA748" w14:textId="65F076A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SLC2A2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35D54C3" w14:textId="37E9CF6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0.3640554</w:t>
            </w:r>
          </w:p>
        </w:tc>
      </w:tr>
      <w:tr w:rsidR="00A77E6F" w:rsidRPr="002D2C59" w14:paraId="5D105940"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63D8AFB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0ADAFE1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51973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24" w:space="0" w:color="FFFFFF"/>
              <w:left w:val="single" w:sz="8" w:space="0" w:color="FFFFFF"/>
              <w:bottom w:val="single" w:sz="8" w:space="0" w:color="FFFFFF"/>
              <w:right w:val="single" w:sz="8" w:space="0" w:color="FFFFFF"/>
            </w:tcBorders>
            <w:vAlign w:val="center"/>
            <w:hideMark/>
          </w:tcPr>
          <w:p w14:paraId="6B21CB1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A78926A" w14:textId="0ADC0DF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TPI1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E959F62" w14:textId="2D88388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0.6195364</w:t>
            </w:r>
          </w:p>
        </w:tc>
      </w:tr>
      <w:tr w:rsidR="00A77E6F" w:rsidRPr="002D2C59" w14:paraId="78D8B378"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573CE69B"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5667B9E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453947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5740A0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FB2669E" w14:textId="7BA784F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A17A9C4" w14:textId="308D587E"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0.508768</w:t>
            </w:r>
          </w:p>
        </w:tc>
      </w:tr>
      <w:tr w:rsidR="00A77E6F" w:rsidRPr="002D2C59" w14:paraId="03F8BC75"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2C69F8C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7878EF2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20867A9"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Acetyl-CoA generation enzyme</w:t>
            </w:r>
          </w:p>
          <w:p w14:paraId="527CCD91" w14:textId="2D40327F"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660" w:type="dxa"/>
            <w:gridSpan w:val="2"/>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621D6C0"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9 genes changed (up_9, down_0 )</w:t>
            </w:r>
          </w:p>
          <w:p w14:paraId="18E7184F" w14:textId="5B5DC0DD"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49C4000" w14:textId="4CE679A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HADH</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9502DC6" w14:textId="43951F32"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0.4455692</w:t>
            </w:r>
          </w:p>
        </w:tc>
      </w:tr>
      <w:tr w:rsidR="00A77E6F" w:rsidRPr="002D2C59" w14:paraId="297B075C"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78627877"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74B4749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9EB00A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785017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49673FF" w14:textId="414DD1F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ACAA2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AECCCD6" w14:textId="7CF51BAB"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0.4376583</w:t>
            </w:r>
          </w:p>
        </w:tc>
      </w:tr>
      <w:tr w:rsidR="00A77E6F" w:rsidRPr="002D2C59" w14:paraId="38A8D5EC"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6FD6113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025E443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56AD90D"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F15ABF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D738817" w14:textId="685CCAD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BDH1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4388DE7" w14:textId="44BC21BC"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0.4206116</w:t>
            </w:r>
          </w:p>
        </w:tc>
      </w:tr>
      <w:tr w:rsidR="00A77E6F" w:rsidRPr="002D2C59" w14:paraId="6AC65555"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4023941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2FF498D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5980DD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4558424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5F48991" w14:textId="0BE47C66"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IDH1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14E7AB5" w14:textId="24D352E6"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0.6205776</w:t>
            </w:r>
          </w:p>
        </w:tc>
      </w:tr>
      <w:tr w:rsidR="00A77E6F" w:rsidRPr="002D2C59" w14:paraId="52F91BF0"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55C48727"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6F81C4F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06D79B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2E245D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D9EB223" w14:textId="18CB514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ACLY</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C249871" w14:textId="6BA0749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0.8698953</w:t>
            </w:r>
          </w:p>
        </w:tc>
      </w:tr>
      <w:tr w:rsidR="00A77E6F" w:rsidRPr="002D2C59" w14:paraId="520AC58D"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39B1ADD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7065E66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045794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5449791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1B8712E" w14:textId="3F0AB5B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ACSS2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BDAC029" w14:textId="6FC9CBF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0.4317393</w:t>
            </w:r>
          </w:p>
        </w:tc>
      </w:tr>
      <w:tr w:rsidR="00A77E6F" w:rsidRPr="002D2C59" w14:paraId="02C47D15"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0249983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5C60BE8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67A57B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E844FC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4F4D9D5" w14:textId="3C5A2039"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ACLY</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055B318" w14:textId="696A745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0.8698953</w:t>
            </w:r>
          </w:p>
        </w:tc>
      </w:tr>
      <w:tr w:rsidR="00A77E6F" w:rsidRPr="002D2C59" w14:paraId="1ED44CCE"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46FF4E8B"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4B75020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62DB23ED"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BFE181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DEEC76E" w14:textId="1361C350"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ACSS2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C658CB8" w14:textId="02D7FDEF"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0.4317393</w:t>
            </w:r>
          </w:p>
        </w:tc>
      </w:tr>
      <w:tr w:rsidR="00A77E6F" w:rsidRPr="002D2C59" w14:paraId="62A92B67"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51934C2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1ADC914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ABD9A2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6D053D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312E22DF" w14:textId="3E2ED84E"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HMGCS1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1FC99E8" w14:textId="25BF60C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0.5915918</w:t>
            </w:r>
          </w:p>
        </w:tc>
      </w:tr>
      <w:tr w:rsidR="00A77E6F" w:rsidRPr="002D2C59" w14:paraId="7BCC3CD0"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0EF2EB4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1837F87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AF72A14"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Mevalonate pathway</w:t>
            </w:r>
          </w:p>
          <w:p w14:paraId="36442E52" w14:textId="4A42B69F"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407DF99B"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4 genes changed (up_4, down_0 )</w:t>
            </w:r>
          </w:p>
          <w:p w14:paraId="70B1DCFF" w14:textId="53DF89A2"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72782156" w14:textId="61614ACA"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MVK</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05A3E671" w14:textId="63E8052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0.4745986</w:t>
            </w:r>
          </w:p>
        </w:tc>
      </w:tr>
      <w:tr w:rsidR="00A77E6F" w:rsidRPr="002D2C59" w14:paraId="0E011EAF"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6545E78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45CF281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741C73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1850A3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17E5830D" w14:textId="100C1B60"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MVD</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5AE13D7F" w14:textId="298E2962"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0.2419685</w:t>
            </w:r>
          </w:p>
        </w:tc>
      </w:tr>
      <w:tr w:rsidR="00A77E6F" w:rsidRPr="002D2C59" w14:paraId="79D030E4" w14:textId="77777777" w:rsidTr="00CA34F7">
        <w:trPr>
          <w:trHeight w:val="133"/>
        </w:trPr>
        <w:tc>
          <w:tcPr>
            <w:tcW w:w="957" w:type="dxa"/>
            <w:vMerge/>
            <w:tcBorders>
              <w:left w:val="single" w:sz="8" w:space="0" w:color="FFFFFF"/>
              <w:right w:val="single" w:sz="8" w:space="0" w:color="FFFFFF"/>
            </w:tcBorders>
            <w:shd w:val="clear" w:color="auto" w:fill="DBE5F1" w:themeFill="accent1" w:themeFillTint="33"/>
            <w:vAlign w:val="center"/>
            <w:hideMark/>
          </w:tcPr>
          <w:p w14:paraId="5C02E87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24" w:space="0" w:color="FFFFFF"/>
              <w:left w:val="single" w:sz="8" w:space="0" w:color="FFFFFF"/>
              <w:bottom w:val="single" w:sz="8" w:space="0" w:color="FFFFFF"/>
              <w:right w:val="single" w:sz="8" w:space="0" w:color="FFFFFF"/>
            </w:tcBorders>
            <w:vAlign w:val="center"/>
            <w:hideMark/>
          </w:tcPr>
          <w:p w14:paraId="769D866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43A27D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16161CE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696052B6" w14:textId="34C548D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PMVK</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6" w:type="dxa"/>
              <w:left w:w="6" w:type="dxa"/>
              <w:bottom w:w="0" w:type="dxa"/>
              <w:right w:w="6" w:type="dxa"/>
            </w:tcMar>
            <w:vAlign w:val="center"/>
            <w:hideMark/>
          </w:tcPr>
          <w:p w14:paraId="2F520D2D" w14:textId="670CCF6B"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1.1022705</w:t>
            </w:r>
          </w:p>
        </w:tc>
      </w:tr>
      <w:tr w:rsidR="00A77E6F" w:rsidRPr="002D2C59" w14:paraId="5216C764" w14:textId="77777777" w:rsidTr="00C30BF9">
        <w:trPr>
          <w:trHeight w:val="44"/>
        </w:trPr>
        <w:tc>
          <w:tcPr>
            <w:tcW w:w="957" w:type="dxa"/>
            <w:vMerge/>
            <w:tcBorders>
              <w:left w:val="single" w:sz="8" w:space="0" w:color="FFFFFF"/>
              <w:bottom w:val="single" w:sz="24" w:space="0" w:color="FFFFFF"/>
              <w:right w:val="single" w:sz="8" w:space="0" w:color="FFFFFF"/>
            </w:tcBorders>
            <w:shd w:val="clear" w:color="auto" w:fill="DCE6F2"/>
            <w:vAlign w:val="center"/>
            <w:hideMark/>
          </w:tcPr>
          <w:p w14:paraId="42F087D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CE6F2"/>
            <w:vAlign w:val="center"/>
            <w:hideMark/>
          </w:tcPr>
          <w:p w14:paraId="209874C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vMerge/>
            <w:tcBorders>
              <w:top w:val="single" w:sz="8" w:space="0" w:color="FFFFFF"/>
              <w:left w:val="single" w:sz="8" w:space="0" w:color="FFFFFF"/>
              <w:bottom w:val="single" w:sz="24" w:space="0" w:color="FFFFFF"/>
              <w:right w:val="single" w:sz="8" w:space="0" w:color="FFFFFF"/>
            </w:tcBorders>
            <w:shd w:val="clear" w:color="auto" w:fill="DCE6F2"/>
            <w:vAlign w:val="center"/>
            <w:hideMark/>
          </w:tcPr>
          <w:p w14:paraId="13C42A0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0" w:type="auto"/>
            <w:gridSpan w:val="2"/>
            <w:vMerge/>
            <w:tcBorders>
              <w:top w:val="single" w:sz="8" w:space="0" w:color="FFFFFF"/>
              <w:left w:val="single" w:sz="8" w:space="0" w:color="FFFFFF"/>
              <w:bottom w:val="single" w:sz="24" w:space="0" w:color="FFFFFF"/>
              <w:right w:val="single" w:sz="8" w:space="0" w:color="FFFFFF"/>
            </w:tcBorders>
            <w:shd w:val="clear" w:color="auto" w:fill="DCE6F2"/>
            <w:vAlign w:val="center"/>
            <w:hideMark/>
          </w:tcPr>
          <w:p w14:paraId="678CB8BD"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24" w:space="0" w:color="FFFFFF"/>
              <w:right w:val="single" w:sz="8" w:space="0" w:color="FFFFFF"/>
            </w:tcBorders>
            <w:shd w:val="clear" w:color="auto" w:fill="B9CDE5"/>
            <w:tcMar>
              <w:top w:w="6" w:type="dxa"/>
              <w:left w:w="6" w:type="dxa"/>
              <w:bottom w:w="0" w:type="dxa"/>
              <w:right w:w="6" w:type="dxa"/>
            </w:tcMar>
            <w:vAlign w:val="center"/>
            <w:hideMark/>
          </w:tcPr>
          <w:p w14:paraId="1C9809F9" w14:textId="7E628971"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980" w:type="dxa"/>
            <w:gridSpan w:val="3"/>
            <w:tcBorders>
              <w:top w:val="single" w:sz="8" w:space="0" w:color="FFFFFF"/>
              <w:left w:val="single" w:sz="8" w:space="0" w:color="FFFFFF"/>
              <w:bottom w:val="single" w:sz="24" w:space="0" w:color="FFFFFF"/>
              <w:right w:val="single" w:sz="8" w:space="0" w:color="FFFFFF"/>
            </w:tcBorders>
            <w:shd w:val="clear" w:color="auto" w:fill="B9CDE5"/>
            <w:tcMar>
              <w:top w:w="6" w:type="dxa"/>
              <w:left w:w="6" w:type="dxa"/>
              <w:bottom w:w="0" w:type="dxa"/>
              <w:right w:w="6" w:type="dxa"/>
            </w:tcMar>
            <w:vAlign w:val="center"/>
            <w:hideMark/>
          </w:tcPr>
          <w:p w14:paraId="0FC34ABC" w14:textId="2523F7C6" w:rsidR="00A77E6F" w:rsidRPr="006A75DA" w:rsidRDefault="00A77E6F" w:rsidP="007E42C5">
            <w:pPr>
              <w:adjustRightInd w:val="0"/>
              <w:snapToGrid w:val="0"/>
              <w:spacing w:line="360" w:lineRule="auto"/>
              <w:jc w:val="center"/>
              <w:rPr>
                <w:rFonts w:ascii="Arial" w:eastAsia="Times New Roman" w:hAnsi="Arial" w:cs="Arial"/>
                <w:sz w:val="18"/>
                <w:szCs w:val="18"/>
              </w:rPr>
            </w:pPr>
          </w:p>
        </w:tc>
      </w:tr>
      <w:tr w:rsidR="00A77E6F" w:rsidRPr="002D2C59" w14:paraId="173D1B23" w14:textId="77777777" w:rsidTr="00C30BF9">
        <w:trPr>
          <w:trHeight w:val="214"/>
        </w:trPr>
        <w:tc>
          <w:tcPr>
            <w:tcW w:w="957" w:type="dxa"/>
            <w:vMerge w:val="restart"/>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6C3F729C"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0000"/>
                <w:kern w:val="24"/>
                <w:sz w:val="18"/>
                <w:szCs w:val="18"/>
              </w:rPr>
              <w:t xml:space="preserve">GSE 24430 </w:t>
            </w:r>
          </w:p>
        </w:tc>
        <w:tc>
          <w:tcPr>
            <w:tcW w:w="1203" w:type="dxa"/>
            <w:gridSpan w:val="2"/>
            <w:vMerge w:val="restart"/>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591CCA6D"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0000"/>
                <w:kern w:val="24"/>
                <w:sz w:val="18"/>
                <w:szCs w:val="18"/>
              </w:rPr>
              <w:t>Group of IPC+IPO</w:t>
            </w:r>
          </w:p>
        </w:tc>
        <w:tc>
          <w:tcPr>
            <w:tcW w:w="1520" w:type="dxa"/>
            <w:vMerge w:val="restart"/>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0A77EED3"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0000"/>
                <w:kern w:val="24"/>
                <w:sz w:val="18"/>
                <w:szCs w:val="18"/>
              </w:rPr>
              <w:t>Glycolysis</w:t>
            </w:r>
          </w:p>
          <w:p w14:paraId="408E9170" w14:textId="458DDECC"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660" w:type="dxa"/>
            <w:gridSpan w:val="2"/>
            <w:vMerge w:val="restart"/>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8E65C07"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color w:val="000000"/>
                <w:kern w:val="24"/>
                <w:sz w:val="18"/>
                <w:szCs w:val="18"/>
              </w:rPr>
              <w:t>19 genes changed (up_18, down_1 )</w:t>
            </w:r>
          </w:p>
          <w:p w14:paraId="386E475C" w14:textId="6EA92461"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310" w:type="dxa"/>
            <w:gridSpan w:val="2"/>
            <w:tcBorders>
              <w:top w:val="single" w:sz="24"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79B46DCF" w14:textId="5F6575B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AKR1A1</w:t>
            </w:r>
          </w:p>
        </w:tc>
        <w:tc>
          <w:tcPr>
            <w:tcW w:w="1980" w:type="dxa"/>
            <w:gridSpan w:val="3"/>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9E592CA" w14:textId="7DDD2B1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0.77502845</w:t>
            </w:r>
          </w:p>
        </w:tc>
      </w:tr>
      <w:tr w:rsidR="00A77E6F" w:rsidRPr="002D2C59" w14:paraId="3FAFE848"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E46D9B2"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F1A3C2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C83AB9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725ABBD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DE5D85E" w14:textId="0FE95E1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ALDH1B1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5AA41ED" w14:textId="377B000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0.56416063</w:t>
            </w:r>
          </w:p>
        </w:tc>
      </w:tr>
      <w:tr w:rsidR="00A77E6F" w:rsidRPr="002D2C59" w14:paraId="241D7506"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A6EDB0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69D6C48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6F3E9FC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08541C1"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233871A4" w14:textId="5284F20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476C62F7" w14:textId="763F8E8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0.391855</w:t>
            </w:r>
          </w:p>
        </w:tc>
      </w:tr>
      <w:tr w:rsidR="00A77E6F" w:rsidRPr="002D2C59" w14:paraId="1B2C1E80"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91F321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CD2283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55DFA9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162105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2A19FC5A" w14:textId="062EFB53"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ALDH3A2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41F2D041" w14:textId="7CA2480E"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0.4174824</w:t>
            </w:r>
          </w:p>
        </w:tc>
      </w:tr>
      <w:tr w:rsidR="00A77E6F" w:rsidRPr="002D2C59" w14:paraId="01F93DF1"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69ADE3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7E4C4D1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035FBB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2057FD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6806C421" w14:textId="0F1ECE2B"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BPGM</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669F2271" w14:textId="1949EE6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0.39403415</w:t>
            </w:r>
          </w:p>
        </w:tc>
      </w:tr>
      <w:tr w:rsidR="00A77E6F" w:rsidRPr="002D2C59" w14:paraId="272185A2"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1CA07D0"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E9A986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BD63A42"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485B35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83E07BF" w14:textId="491DA642"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ENO1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EBBD686" w14:textId="7A3ACC9C"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0.49030493</w:t>
            </w:r>
          </w:p>
        </w:tc>
      </w:tr>
      <w:tr w:rsidR="00A77E6F" w:rsidRPr="002D2C59" w14:paraId="56ABAC18"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C105F1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2B1D850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2685E8F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7A4709C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24EB3B2" w14:textId="70D9013A"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FBP1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70506125" w14:textId="34D139A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0.423226</w:t>
            </w:r>
          </w:p>
        </w:tc>
      </w:tr>
      <w:tr w:rsidR="00A77E6F" w:rsidRPr="002D2C59" w14:paraId="36B8AEFB"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2F6050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32C0ED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C41855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8A5993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53F41425" w14:textId="6A2D24A0"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GAPDH</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55B5B39F" w14:textId="00AF697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0.378576</w:t>
            </w:r>
          </w:p>
        </w:tc>
      </w:tr>
      <w:tr w:rsidR="00A77E6F" w:rsidRPr="002D2C59" w14:paraId="503DBAAD"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661DB35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C7505F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073936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7CEA9DBF"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4FB2A597" w14:textId="3E1AE19A"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GCK</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3877FC7" w14:textId="4624F81F"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0.7847054</w:t>
            </w:r>
          </w:p>
        </w:tc>
      </w:tr>
      <w:tr w:rsidR="00A77E6F" w:rsidRPr="002D2C59" w14:paraId="55C314F8"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6B2F6054"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38F5C6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7DD94FE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4DB6BB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40C0562C" w14:textId="72447102"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PANK1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2DB6B824" w14:textId="7385B31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0.68562635</w:t>
            </w:r>
          </w:p>
        </w:tc>
      </w:tr>
      <w:tr w:rsidR="00A77E6F" w:rsidRPr="002D2C59" w14:paraId="7E326D92"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38084A68"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311B493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7ED520E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15CB1F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6C23F511" w14:textId="53374203"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PDHA1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3A7D910D" w14:textId="4C693C1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0.5189199</w:t>
            </w:r>
          </w:p>
        </w:tc>
      </w:tr>
      <w:tr w:rsidR="00A77E6F" w:rsidRPr="002D2C59" w14:paraId="4D38DFB4"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6FA26FAD"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5A32094"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E25BAC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287B95E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28317896" w14:textId="537E166F"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PFKFB1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0CEBCD8A" w14:textId="6329720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-0.5563169</w:t>
            </w:r>
          </w:p>
        </w:tc>
      </w:tr>
      <w:tr w:rsidR="00A77E6F" w:rsidRPr="002D2C59" w14:paraId="753A2EF9"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9EADB8D"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61F57DE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21ECAE7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FECC12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08BAAD11" w14:textId="0B01E98F"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PFKFB3</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7C8E2BFB" w14:textId="6AFCA02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0.3772673</w:t>
            </w:r>
          </w:p>
        </w:tc>
      </w:tr>
      <w:tr w:rsidR="00A77E6F" w:rsidRPr="002D2C59" w14:paraId="494A0833"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428EAC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0C40340"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3ABD8D1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4DB435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3AB4189C" w14:textId="7D0FF2C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PFKL</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2A20D9A3" w14:textId="4BD2099C"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0.49417472</w:t>
            </w:r>
          </w:p>
        </w:tc>
      </w:tr>
      <w:tr w:rsidR="00A77E6F" w:rsidRPr="002D2C59" w14:paraId="4D72CBEE"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38295908"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25494CD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815B22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35FE75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513AF3C2" w14:textId="2867EB4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PGAM1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5DA63CAE" w14:textId="2A00B26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0.46907</w:t>
            </w:r>
          </w:p>
        </w:tc>
      </w:tr>
      <w:tr w:rsidR="00A77E6F" w:rsidRPr="002D2C59" w14:paraId="1A629719"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80658C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3689AD8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AD2F3F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69E59E4C"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28F6AE77" w14:textId="66AF6C5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PGK1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A8FD171" w14:textId="725E5A7C"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0.4897786</w:t>
            </w:r>
          </w:p>
        </w:tc>
      </w:tr>
      <w:tr w:rsidR="00A77E6F" w:rsidRPr="002D2C59" w14:paraId="6DFFD5B6"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34B52A7"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BAEAFD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79C25B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C5FC52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11C5E8A" w14:textId="3D6B5412"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PGM1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08638C08" w14:textId="5FBB5774"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0.69454172</w:t>
            </w:r>
          </w:p>
        </w:tc>
      </w:tr>
      <w:tr w:rsidR="00A77E6F" w:rsidRPr="002D2C59" w14:paraId="43FA0D7F"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0AB699E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A3B3D9D"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6DB76BD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30B07BE8"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7D8E4FAA" w14:textId="569AF1D3"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TPI1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57932B89" w14:textId="49C200E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0.5368874</w:t>
            </w:r>
          </w:p>
        </w:tc>
      </w:tr>
      <w:tr w:rsidR="00A77E6F" w:rsidRPr="002D2C59" w14:paraId="563DDCB7" w14:textId="77777777" w:rsidTr="00C30BF9">
        <w:trPr>
          <w:trHeight w:val="246"/>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6AE49C1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F45588D"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24" w:space="0" w:color="FFFFFF"/>
              <w:left w:val="single" w:sz="24" w:space="0" w:color="FFFFFF"/>
              <w:bottom w:val="single" w:sz="8" w:space="0" w:color="FFFFFF"/>
              <w:right w:val="single" w:sz="8" w:space="0" w:color="FFFFFF"/>
            </w:tcBorders>
            <w:shd w:val="clear" w:color="auto" w:fill="DBE5F1" w:themeFill="accent1" w:themeFillTint="33"/>
            <w:vAlign w:val="center"/>
            <w:hideMark/>
          </w:tcPr>
          <w:p w14:paraId="0263019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2B412566"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7D447339" w14:textId="253FA8A4" w:rsidR="00A77E6F" w:rsidRPr="006A75DA" w:rsidRDefault="00C30BF9"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kern w:val="24"/>
                <w:sz w:val="18"/>
                <w:szCs w:val="18"/>
              </w:rPr>
              <w:t>ADH7</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46055941" w14:textId="6FE52C89" w:rsidR="00A77E6F" w:rsidRPr="006A75DA" w:rsidRDefault="00C30BF9"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b/>
                <w:bCs/>
                <w:kern w:val="24"/>
                <w:sz w:val="18"/>
                <w:szCs w:val="18"/>
              </w:rPr>
              <w:t>0.27274123</w:t>
            </w:r>
          </w:p>
        </w:tc>
      </w:tr>
      <w:tr w:rsidR="00A77E6F" w:rsidRPr="002D2C59" w14:paraId="4AB9258D"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E494AF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7CCDFAE9"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val="restart"/>
            <w:tcBorders>
              <w:top w:val="single" w:sz="24"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4ECE1A96"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Acetyl-CoA generation enzyme</w:t>
            </w:r>
          </w:p>
          <w:p w14:paraId="051FAF4A" w14:textId="69E58922" w:rsidR="00A77E6F" w:rsidRPr="006A75DA" w:rsidRDefault="00A77E6F" w:rsidP="007E42C5">
            <w:pPr>
              <w:adjustRightInd w:val="0"/>
              <w:snapToGrid w:val="0"/>
              <w:spacing w:line="360" w:lineRule="auto"/>
              <w:jc w:val="center"/>
              <w:rPr>
                <w:rFonts w:ascii="Arial" w:eastAsia="Times New Roman" w:hAnsi="Arial" w:cs="Arial"/>
                <w:sz w:val="18"/>
                <w:szCs w:val="18"/>
              </w:rPr>
            </w:pPr>
          </w:p>
        </w:tc>
        <w:tc>
          <w:tcPr>
            <w:tcW w:w="1660" w:type="dxa"/>
            <w:gridSpan w:val="2"/>
            <w:vMerge w:val="restart"/>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6BF336EA" w14:textId="77777777"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4 genes changed (up_4, down_0 )</w:t>
            </w:r>
          </w:p>
          <w:p w14:paraId="2B945A10" w14:textId="25CACCC6"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w:t>
            </w: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754FE9C8" w14:textId="0EA7978D"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HADH</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5C892EC" w14:textId="5F22CCE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0.43041225</w:t>
            </w:r>
          </w:p>
        </w:tc>
      </w:tr>
      <w:tr w:rsidR="00A77E6F" w:rsidRPr="002D2C59" w14:paraId="5890EAA1"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3BE2667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7780DD2E"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24" w:space="0" w:color="FFFFFF"/>
              <w:left w:val="single" w:sz="24" w:space="0" w:color="FFFFFF"/>
              <w:bottom w:val="single" w:sz="8" w:space="0" w:color="FFFFFF"/>
              <w:right w:val="single" w:sz="8" w:space="0" w:color="FFFFFF"/>
            </w:tcBorders>
            <w:shd w:val="clear" w:color="auto" w:fill="DBE5F1" w:themeFill="accent1" w:themeFillTint="33"/>
            <w:vAlign w:val="center"/>
            <w:hideMark/>
          </w:tcPr>
          <w:p w14:paraId="25B22FA3"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3FDA58DB"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368F9ED4" w14:textId="273B20D8"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ACAA2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3ECCF99E" w14:textId="03163511"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0.39765825</w:t>
            </w:r>
          </w:p>
        </w:tc>
      </w:tr>
      <w:tr w:rsidR="00A77E6F" w:rsidRPr="002D2C59" w14:paraId="57C7F47B"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4A860039"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1C36D77"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520" w:type="dxa"/>
            <w:vMerge/>
            <w:tcBorders>
              <w:top w:val="single" w:sz="24" w:space="0" w:color="FFFFFF"/>
              <w:left w:val="single" w:sz="24" w:space="0" w:color="FFFFFF"/>
              <w:bottom w:val="single" w:sz="8" w:space="0" w:color="FFFFFF"/>
              <w:right w:val="single" w:sz="8" w:space="0" w:color="FFFFFF"/>
            </w:tcBorders>
            <w:shd w:val="clear" w:color="auto" w:fill="DBE5F1" w:themeFill="accent1" w:themeFillTint="33"/>
            <w:vAlign w:val="center"/>
            <w:hideMark/>
          </w:tcPr>
          <w:p w14:paraId="114B3125"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660" w:type="dxa"/>
            <w:gridSpan w:val="2"/>
            <w:vMerge/>
            <w:tcBorders>
              <w:top w:val="single" w:sz="24"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0CA913CA" w14:textId="77777777" w:rsidR="00A77E6F" w:rsidRPr="006A75DA" w:rsidRDefault="00A77E6F" w:rsidP="007E42C5">
            <w:pPr>
              <w:adjustRightInd w:val="0"/>
              <w:snapToGrid w:val="0"/>
              <w:spacing w:line="360" w:lineRule="auto"/>
              <w:rPr>
                <w:rFonts w:ascii="Arial" w:eastAsia="Times New Roman" w:hAnsi="Arial" w:cs="Arial"/>
                <w:sz w:val="18"/>
                <w:szCs w:val="18"/>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4D68DA77" w14:textId="109D0CB5"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IDH1</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4A91D5E8" w14:textId="5293856F" w:rsidR="00A77E6F" w:rsidRPr="006A75DA" w:rsidRDefault="00A77E6F" w:rsidP="007E42C5">
            <w:pPr>
              <w:adjustRightInd w:val="0"/>
              <w:snapToGrid w:val="0"/>
              <w:spacing w:line="360" w:lineRule="auto"/>
              <w:jc w:val="center"/>
              <w:rPr>
                <w:rFonts w:ascii="Arial" w:eastAsia="Times New Roman" w:hAnsi="Arial" w:cs="Arial"/>
                <w:sz w:val="18"/>
                <w:szCs w:val="18"/>
              </w:rPr>
            </w:pPr>
            <w:r w:rsidRPr="006A75DA">
              <w:rPr>
                <w:rFonts w:ascii="Arial" w:eastAsia="Times New Roman" w:hAnsi="Arial" w:cs="Arial"/>
                <w:color w:val="000000"/>
                <w:kern w:val="24"/>
                <w:sz w:val="18"/>
                <w:szCs w:val="18"/>
              </w:rPr>
              <w:t>0.47190162</w:t>
            </w:r>
          </w:p>
        </w:tc>
      </w:tr>
      <w:tr w:rsidR="00A77E6F" w:rsidRPr="002D2C59" w14:paraId="28E0C0DF"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2CFAEC4D"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314802BE"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520" w:type="dxa"/>
            <w:vMerge/>
            <w:tcBorders>
              <w:top w:val="single" w:sz="8" w:space="0" w:color="FFFFFF"/>
              <w:left w:val="single" w:sz="24" w:space="0" w:color="FFFFFF"/>
              <w:bottom w:val="single" w:sz="8" w:space="0" w:color="FFFFFF"/>
              <w:right w:val="single" w:sz="8" w:space="0" w:color="FFFFFF"/>
            </w:tcBorders>
            <w:shd w:val="clear" w:color="auto" w:fill="DBE5F1" w:themeFill="accent1" w:themeFillTint="33"/>
            <w:vAlign w:val="center"/>
            <w:hideMark/>
          </w:tcPr>
          <w:p w14:paraId="329DF26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660" w:type="dxa"/>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hideMark/>
          </w:tcPr>
          <w:p w14:paraId="7069999B"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E36CBFE" w14:textId="3BCFEC8A" w:rsidR="00A77E6F" w:rsidRPr="002D2C59" w:rsidRDefault="00C30BF9"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ALDH2</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373C8C57" w14:textId="64DF4D93" w:rsidR="00A77E6F" w:rsidRPr="002D2C59" w:rsidRDefault="00C30BF9"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0.391855</w:t>
            </w:r>
          </w:p>
        </w:tc>
      </w:tr>
      <w:tr w:rsidR="00A77E6F" w:rsidRPr="002D2C59" w14:paraId="1C9DE54D" w14:textId="77777777" w:rsidTr="00C30BF9">
        <w:trPr>
          <w:trHeight w:val="214"/>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5153E7A1"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hideMark/>
          </w:tcPr>
          <w:p w14:paraId="1AE9E34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520" w:type="dxa"/>
            <w:vMerge w:val="restart"/>
            <w:tcBorders>
              <w:top w:val="single" w:sz="8" w:space="0" w:color="FFFFFF"/>
              <w:left w:val="single" w:sz="24"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19C1FCAF" w14:textId="77777777" w:rsidR="00A77E6F" w:rsidRPr="002D2C59" w:rsidRDefault="00A77E6F"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Mevalonate pathway</w:t>
            </w:r>
          </w:p>
        </w:tc>
        <w:tc>
          <w:tcPr>
            <w:tcW w:w="1660" w:type="dxa"/>
            <w:gridSpan w:val="2"/>
            <w:vMerge w:val="restart"/>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420774C7" w14:textId="77777777" w:rsidR="00A77E6F" w:rsidRPr="002D2C59" w:rsidRDefault="00A77E6F"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2 genes changed (up_2, down_0 )</w:t>
            </w: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3317E0C4" w14:textId="3C52D797" w:rsidR="00A77E6F" w:rsidRPr="002D2C59" w:rsidRDefault="00C30BF9"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MVK</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hideMark/>
          </w:tcPr>
          <w:p w14:paraId="36169D50" w14:textId="0E1D8FA2" w:rsidR="00A77E6F" w:rsidRPr="002D2C59" w:rsidRDefault="00C30BF9"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0.452409</w:t>
            </w:r>
          </w:p>
        </w:tc>
      </w:tr>
      <w:tr w:rsidR="00A77E6F" w:rsidRPr="002D2C59" w14:paraId="03D19E78" w14:textId="77777777" w:rsidTr="00C30BF9">
        <w:trPr>
          <w:trHeight w:val="363"/>
        </w:trPr>
        <w:tc>
          <w:tcPr>
            <w:tcW w:w="957" w:type="dxa"/>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tcPr>
          <w:p w14:paraId="70726947"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203" w:type="dxa"/>
            <w:gridSpan w:val="2"/>
            <w:vMerge/>
            <w:tcBorders>
              <w:top w:val="single" w:sz="8" w:space="0" w:color="FFFFFF"/>
              <w:left w:val="single" w:sz="8" w:space="0" w:color="FFFFFF"/>
              <w:bottom w:val="single" w:sz="24" w:space="0" w:color="FFFFFF"/>
              <w:right w:val="single" w:sz="8" w:space="0" w:color="FFFFFF"/>
            </w:tcBorders>
            <w:shd w:val="clear" w:color="auto" w:fill="DBE5F1" w:themeFill="accent1" w:themeFillTint="33"/>
            <w:vAlign w:val="center"/>
          </w:tcPr>
          <w:p w14:paraId="703DAC5F"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520" w:type="dxa"/>
            <w:vMerge/>
            <w:tcBorders>
              <w:top w:val="single" w:sz="8" w:space="0" w:color="FFFFFF"/>
              <w:left w:val="single" w:sz="24" w:space="0" w:color="FFFFFF"/>
              <w:bottom w:val="single" w:sz="8" w:space="0" w:color="FFFFFF"/>
              <w:right w:val="single" w:sz="8" w:space="0" w:color="FFFFFF"/>
            </w:tcBorders>
            <w:shd w:val="clear" w:color="auto" w:fill="DBE5F1" w:themeFill="accent1" w:themeFillTint="33"/>
            <w:vAlign w:val="center"/>
          </w:tcPr>
          <w:p w14:paraId="090AA1CA"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660" w:type="dxa"/>
            <w:gridSpan w:val="2"/>
            <w:vMerge/>
            <w:tcBorders>
              <w:top w:val="single" w:sz="8" w:space="0" w:color="FFFFFF"/>
              <w:left w:val="single" w:sz="8" w:space="0" w:color="FFFFFF"/>
              <w:bottom w:val="single" w:sz="8" w:space="0" w:color="FFFFFF"/>
              <w:right w:val="single" w:sz="8" w:space="0" w:color="FFFFFF"/>
            </w:tcBorders>
            <w:shd w:val="clear" w:color="auto" w:fill="DBE5F1" w:themeFill="accent1" w:themeFillTint="33"/>
            <w:vAlign w:val="center"/>
          </w:tcPr>
          <w:p w14:paraId="77ED7DCC" w14:textId="77777777" w:rsidR="00A77E6F" w:rsidRPr="002D2C59" w:rsidRDefault="00A77E6F" w:rsidP="007E42C5">
            <w:pPr>
              <w:adjustRightInd w:val="0"/>
              <w:snapToGrid w:val="0"/>
              <w:spacing w:line="360" w:lineRule="auto"/>
              <w:rPr>
                <w:rFonts w:ascii="Arial" w:eastAsia="Times New Roman" w:hAnsi="Arial" w:cs="Arial"/>
                <w:sz w:val="20"/>
                <w:szCs w:val="20"/>
              </w:rPr>
            </w:pPr>
          </w:p>
        </w:tc>
        <w:tc>
          <w:tcPr>
            <w:tcW w:w="1310" w:type="dxa"/>
            <w:gridSpan w:val="2"/>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tcPr>
          <w:p w14:paraId="6CFFFCE2" w14:textId="71AA60DA" w:rsidR="00A77E6F" w:rsidRPr="002D2C59" w:rsidRDefault="00C30BF9"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PMVK</w:t>
            </w:r>
          </w:p>
        </w:tc>
        <w:tc>
          <w:tcPr>
            <w:tcW w:w="1980" w:type="dxa"/>
            <w:gridSpan w:val="3"/>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11" w:type="dxa"/>
              <w:left w:w="11" w:type="dxa"/>
              <w:bottom w:w="0" w:type="dxa"/>
              <w:right w:w="11" w:type="dxa"/>
            </w:tcMar>
            <w:vAlign w:val="center"/>
          </w:tcPr>
          <w:p w14:paraId="33955B05" w14:textId="51F20390" w:rsidR="00A77E6F" w:rsidRPr="002D2C59" w:rsidRDefault="00C30BF9" w:rsidP="007E42C5">
            <w:pPr>
              <w:adjustRightInd w:val="0"/>
              <w:snapToGrid w:val="0"/>
              <w:spacing w:line="360" w:lineRule="auto"/>
              <w:jc w:val="center"/>
              <w:rPr>
                <w:rFonts w:ascii="Arial" w:eastAsia="Times New Roman" w:hAnsi="Arial" w:cs="Arial"/>
                <w:sz w:val="20"/>
                <w:szCs w:val="20"/>
              </w:rPr>
            </w:pPr>
            <w:r w:rsidRPr="002D2C59">
              <w:rPr>
                <w:rFonts w:ascii="Arial" w:eastAsia="Times New Roman" w:hAnsi="Arial" w:cs="Arial"/>
                <w:color w:val="000000"/>
                <w:kern w:val="24"/>
                <w:sz w:val="20"/>
                <w:szCs w:val="20"/>
              </w:rPr>
              <w:t>0.8019878</w:t>
            </w:r>
          </w:p>
        </w:tc>
      </w:tr>
    </w:tbl>
    <w:p w14:paraId="351ECB49" w14:textId="5E1778E2" w:rsidR="00ED541F" w:rsidRPr="002D2C59" w:rsidRDefault="00846D6F" w:rsidP="007E42C5">
      <w:pPr>
        <w:pStyle w:val="MDPI41tablecaption"/>
        <w:spacing w:line="360" w:lineRule="auto"/>
        <w:ind w:left="0" w:right="0"/>
        <w:rPr>
          <w:rFonts w:ascii="Arial" w:hAnsi="Arial" w:cs="Arial"/>
          <w:sz w:val="20"/>
          <w:szCs w:val="20"/>
        </w:rPr>
      </w:pPr>
      <w:r w:rsidRPr="002D2C59">
        <w:rPr>
          <w:rFonts w:ascii="Arial" w:hAnsi="Arial" w:cs="Arial"/>
          <w:b/>
          <w:sz w:val="20"/>
          <w:szCs w:val="20"/>
        </w:rPr>
        <w:t xml:space="preserve">Supplemental Table 6. </w:t>
      </w:r>
      <w:r w:rsidRPr="002D2C59">
        <w:rPr>
          <w:rFonts w:ascii="Arial" w:hAnsi="Arial" w:cs="Arial"/>
          <w:sz w:val="20"/>
          <w:szCs w:val="20"/>
        </w:rPr>
        <w:t>49 unique trained immunity pathway enzymes were significant changed (</w:t>
      </w:r>
      <w:r w:rsidR="00DA7053" w:rsidRPr="002D2C59">
        <w:rPr>
          <w:rFonts w:ascii="Arial" w:hAnsi="Arial" w:cs="Arial"/>
          <w:sz w:val="20"/>
          <w:szCs w:val="20"/>
        </w:rPr>
        <w:t>P</w:t>
      </w:r>
      <w:r w:rsidRPr="002D2C59">
        <w:rPr>
          <w:rFonts w:ascii="Arial" w:hAnsi="Arial" w:cs="Arial"/>
          <w:sz w:val="20"/>
          <w:szCs w:val="20"/>
        </w:rPr>
        <w:t xml:space="preserve"> value &lt; 0.05 and fold change (Log2FC) was shown in the last column) in 48 male rats that were subjected to liver ischemia-reperfusion (IRI), ischemic pre- (IPC), post-conditioning (IPO), and IPC+IPO in the dataset of GSE24430.</w:t>
      </w:r>
    </w:p>
    <w:p w14:paraId="56B38AC5" w14:textId="2F87DD39" w:rsidR="00126C41" w:rsidRPr="002D2C59" w:rsidRDefault="00126C41" w:rsidP="007E42C5">
      <w:pPr>
        <w:pStyle w:val="MDPI23heading3"/>
        <w:spacing w:line="360" w:lineRule="auto"/>
        <w:rPr>
          <w:rFonts w:ascii="Arial" w:hAnsi="Arial" w:cs="Arial"/>
          <w:bCs/>
          <w:szCs w:val="20"/>
        </w:rPr>
      </w:pPr>
      <w:r w:rsidRPr="002D2C59">
        <w:rPr>
          <w:rFonts w:ascii="Arial" w:hAnsi="Arial" w:cs="Arial"/>
          <w:b/>
          <w:bCs/>
          <w:szCs w:val="20"/>
        </w:rPr>
        <w:lastRenderedPageBreak/>
        <w:t>A</w:t>
      </w:r>
      <w:r w:rsidR="00D93277" w:rsidRPr="002D2C59">
        <w:rPr>
          <w:rFonts w:ascii="Arial" w:hAnsi="Arial" w:cs="Arial"/>
          <w:b/>
          <w:bCs/>
          <w:szCs w:val="20"/>
        </w:rPr>
        <w:t>cknowledgement:</w:t>
      </w:r>
      <w:r w:rsidR="00D93277" w:rsidRPr="002D2C59">
        <w:rPr>
          <w:rFonts w:ascii="Arial" w:hAnsi="Arial" w:cs="Arial"/>
          <w:bCs/>
          <w:szCs w:val="20"/>
        </w:rPr>
        <w:t xml:space="preserve"> </w:t>
      </w:r>
      <w:r w:rsidRPr="002D2C59">
        <w:rPr>
          <w:rFonts w:ascii="Arial" w:hAnsi="Arial" w:cs="Arial"/>
          <w:szCs w:val="20"/>
        </w:rPr>
        <w:t>This work was supported by NIH R01 grants to XY.</w:t>
      </w:r>
    </w:p>
    <w:p w14:paraId="58DECB2D" w14:textId="57EF5FA5" w:rsidR="00126C41" w:rsidRPr="002D2C59" w:rsidRDefault="00C30BF9" w:rsidP="007E42C5">
      <w:pPr>
        <w:pStyle w:val="MDPI23heading3"/>
        <w:spacing w:line="360" w:lineRule="auto"/>
        <w:rPr>
          <w:rFonts w:ascii="Arial" w:hAnsi="Arial" w:cs="Arial"/>
          <w:szCs w:val="20"/>
        </w:rPr>
      </w:pPr>
      <w:r w:rsidRPr="002D2C59">
        <w:rPr>
          <w:rFonts w:ascii="Arial" w:hAnsi="Arial" w:cs="Arial"/>
          <w:b/>
          <w:szCs w:val="20"/>
        </w:rPr>
        <w:t>Conflicts of Interest</w:t>
      </w:r>
      <w:r w:rsidR="00D93277" w:rsidRPr="002D2C59">
        <w:rPr>
          <w:rFonts w:ascii="Arial" w:hAnsi="Arial" w:cs="Arial"/>
          <w:b/>
          <w:szCs w:val="20"/>
        </w:rPr>
        <w:t>:</w:t>
      </w:r>
      <w:r w:rsidR="00D93277" w:rsidRPr="002D2C59">
        <w:rPr>
          <w:rFonts w:ascii="Arial" w:hAnsi="Arial" w:cs="Arial"/>
          <w:szCs w:val="20"/>
        </w:rPr>
        <w:t xml:space="preserve"> </w:t>
      </w:r>
      <w:r w:rsidR="00126C41" w:rsidRPr="002D2C59">
        <w:rPr>
          <w:rFonts w:ascii="Arial" w:hAnsi="Arial" w:cs="Arial"/>
          <w:szCs w:val="20"/>
        </w:rPr>
        <w:t>The authors have no conflict of interest to disclose</w:t>
      </w:r>
      <w:r w:rsidR="00126C41" w:rsidRPr="002D2C59">
        <w:rPr>
          <w:rFonts w:ascii="Arial" w:hAnsi="Arial" w:cs="Arial"/>
          <w:iCs/>
          <w:szCs w:val="20"/>
        </w:rPr>
        <w:t>.</w:t>
      </w:r>
      <w:r w:rsidR="00126C41" w:rsidRPr="002D2C59">
        <w:rPr>
          <w:rFonts w:ascii="Arial" w:hAnsi="Arial" w:cs="Arial"/>
          <w:szCs w:val="20"/>
        </w:rPr>
        <w:t xml:space="preserve"> </w:t>
      </w:r>
    </w:p>
    <w:p w14:paraId="12E67107" w14:textId="77777777" w:rsidR="003C17B6" w:rsidRPr="00DA0452" w:rsidRDefault="003C17B6" w:rsidP="007E42C5">
      <w:pPr>
        <w:adjustRightInd w:val="0"/>
        <w:snapToGrid w:val="0"/>
        <w:spacing w:after="240" w:line="360" w:lineRule="auto"/>
        <w:jc w:val="both"/>
        <w:rPr>
          <w:rFonts w:ascii="Arial" w:hAnsi="Arial" w:cs="Arial"/>
          <w:b/>
          <w:sz w:val="22"/>
          <w:szCs w:val="22"/>
        </w:rPr>
      </w:pPr>
    </w:p>
    <w:p w14:paraId="426EF8E6" w14:textId="54102E8B" w:rsidR="003C17B6" w:rsidRPr="00DA0452" w:rsidRDefault="003C17B6" w:rsidP="007E42C5">
      <w:pPr>
        <w:adjustRightInd w:val="0"/>
        <w:snapToGrid w:val="0"/>
        <w:spacing w:after="240" w:line="360" w:lineRule="auto"/>
        <w:jc w:val="both"/>
        <w:rPr>
          <w:rFonts w:ascii="Arial" w:hAnsi="Arial" w:cs="Arial"/>
          <w:b/>
          <w:sz w:val="22"/>
          <w:szCs w:val="22"/>
        </w:rPr>
      </w:pPr>
    </w:p>
    <w:p w14:paraId="66DF9D0C" w14:textId="79699259" w:rsidR="002808EF" w:rsidRPr="00DA0452" w:rsidRDefault="002808EF" w:rsidP="007E42C5">
      <w:pPr>
        <w:adjustRightInd w:val="0"/>
        <w:snapToGrid w:val="0"/>
        <w:spacing w:after="240" w:line="360" w:lineRule="auto"/>
        <w:jc w:val="both"/>
        <w:rPr>
          <w:rFonts w:ascii="Arial" w:hAnsi="Arial" w:cs="Arial"/>
          <w:bCs/>
          <w:sz w:val="22"/>
          <w:szCs w:val="22"/>
        </w:rPr>
      </w:pPr>
      <w:r w:rsidRPr="00DA0452">
        <w:rPr>
          <w:rFonts w:ascii="Arial" w:hAnsi="Arial" w:cs="Arial"/>
          <w:b/>
          <w:sz w:val="22"/>
          <w:szCs w:val="22"/>
        </w:rPr>
        <w:t>References</w:t>
      </w:r>
    </w:p>
    <w:p w14:paraId="504629D0" w14:textId="77777777" w:rsidR="001264F5" w:rsidRPr="00DA0452" w:rsidRDefault="002808EF" w:rsidP="001264F5">
      <w:pPr>
        <w:pStyle w:val="EndNoteBibliography"/>
        <w:ind w:left="720" w:hanging="720"/>
        <w:rPr>
          <w:rFonts w:ascii="Arial" w:hAnsi="Arial" w:cs="Arial"/>
          <w:noProof/>
          <w:sz w:val="22"/>
          <w:szCs w:val="22"/>
        </w:rPr>
      </w:pPr>
      <w:r w:rsidRPr="00DA0452">
        <w:rPr>
          <w:rFonts w:ascii="Arial" w:hAnsi="Arial" w:cs="Arial"/>
          <w:sz w:val="22"/>
          <w:szCs w:val="22"/>
        </w:rPr>
        <w:fldChar w:fldCharType="begin"/>
      </w:r>
      <w:r w:rsidRPr="00DA0452">
        <w:rPr>
          <w:rFonts w:ascii="Arial" w:hAnsi="Arial" w:cs="Arial"/>
          <w:sz w:val="22"/>
          <w:szCs w:val="22"/>
        </w:rPr>
        <w:instrText xml:space="preserve"> ADDIN EN.REFLIST </w:instrText>
      </w:r>
      <w:r w:rsidRPr="00DA0452">
        <w:rPr>
          <w:rFonts w:ascii="Arial" w:hAnsi="Arial" w:cs="Arial"/>
          <w:sz w:val="22"/>
          <w:szCs w:val="22"/>
        </w:rPr>
        <w:fldChar w:fldCharType="separate"/>
      </w:r>
      <w:r w:rsidR="001264F5" w:rsidRPr="00DA0452">
        <w:rPr>
          <w:rFonts w:ascii="Arial" w:hAnsi="Arial" w:cs="Arial"/>
          <w:noProof/>
          <w:sz w:val="22"/>
          <w:szCs w:val="22"/>
        </w:rPr>
        <w:t>1.</w:t>
      </w:r>
      <w:r w:rsidR="001264F5" w:rsidRPr="00DA0452">
        <w:rPr>
          <w:rFonts w:ascii="Arial" w:hAnsi="Arial" w:cs="Arial"/>
          <w:noProof/>
          <w:sz w:val="22"/>
          <w:szCs w:val="22"/>
        </w:rPr>
        <w:tab/>
        <w:t xml:space="preserve">Zhai Y, Busuttil RW, Kupiec-Weglinski JW. Liver ischemia and reperfusion injury: new insights into mechanisms of innate-adaptive immune-mediated tissue inflammation. </w:t>
      </w:r>
      <w:r w:rsidR="001264F5" w:rsidRPr="00DA0452">
        <w:rPr>
          <w:rFonts w:ascii="Arial" w:hAnsi="Arial" w:cs="Arial"/>
          <w:i/>
          <w:noProof/>
          <w:sz w:val="22"/>
          <w:szCs w:val="22"/>
        </w:rPr>
        <w:t xml:space="preserve">Am J Transplant. </w:t>
      </w:r>
      <w:r w:rsidR="001264F5" w:rsidRPr="00DA0452">
        <w:rPr>
          <w:rFonts w:ascii="Arial" w:hAnsi="Arial" w:cs="Arial"/>
          <w:noProof/>
          <w:sz w:val="22"/>
          <w:szCs w:val="22"/>
        </w:rPr>
        <w:t>2011;11(8):1563-1569.</w:t>
      </w:r>
    </w:p>
    <w:p w14:paraId="0D722502"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w:t>
      </w:r>
      <w:r w:rsidRPr="00DA0452">
        <w:rPr>
          <w:rFonts w:ascii="Arial" w:hAnsi="Arial" w:cs="Arial"/>
          <w:noProof/>
          <w:sz w:val="22"/>
          <w:szCs w:val="22"/>
        </w:rPr>
        <w:tab/>
        <w:t xml:space="preserve">Westaby S, Kharbanda R, Banning AP. Cardiogenic shock in ACS. Part 1: prediction, presentation and medical therapy. </w:t>
      </w:r>
      <w:r w:rsidRPr="00DA0452">
        <w:rPr>
          <w:rFonts w:ascii="Arial" w:hAnsi="Arial" w:cs="Arial"/>
          <w:i/>
          <w:noProof/>
          <w:sz w:val="22"/>
          <w:szCs w:val="22"/>
        </w:rPr>
        <w:t xml:space="preserve">Nat Rev Cardiol. </w:t>
      </w:r>
      <w:r w:rsidRPr="00DA0452">
        <w:rPr>
          <w:rFonts w:ascii="Arial" w:hAnsi="Arial" w:cs="Arial"/>
          <w:noProof/>
          <w:sz w:val="22"/>
          <w:szCs w:val="22"/>
        </w:rPr>
        <w:t>2011;9(3):158-171.</w:t>
      </w:r>
    </w:p>
    <w:p w14:paraId="4DC8D206"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w:t>
      </w:r>
      <w:r w:rsidRPr="00DA0452">
        <w:rPr>
          <w:rFonts w:ascii="Arial" w:hAnsi="Arial" w:cs="Arial"/>
          <w:noProof/>
          <w:sz w:val="22"/>
          <w:szCs w:val="22"/>
        </w:rPr>
        <w:tab/>
        <w:t xml:space="preserve">Toldo S, Abbate A. The NLRP3 inflammasome in acute myocardial infarction. </w:t>
      </w:r>
      <w:r w:rsidRPr="00DA0452">
        <w:rPr>
          <w:rFonts w:ascii="Arial" w:hAnsi="Arial" w:cs="Arial"/>
          <w:i/>
          <w:noProof/>
          <w:sz w:val="22"/>
          <w:szCs w:val="22"/>
        </w:rPr>
        <w:t xml:space="preserve">Nat Rev Cardiol. </w:t>
      </w:r>
      <w:r w:rsidRPr="00DA0452">
        <w:rPr>
          <w:rFonts w:ascii="Arial" w:hAnsi="Arial" w:cs="Arial"/>
          <w:noProof/>
          <w:sz w:val="22"/>
          <w:szCs w:val="22"/>
        </w:rPr>
        <w:t>2018;15(4):203-214.</w:t>
      </w:r>
    </w:p>
    <w:p w14:paraId="13B7C350"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w:t>
      </w:r>
      <w:r w:rsidRPr="00DA0452">
        <w:rPr>
          <w:rFonts w:ascii="Arial" w:hAnsi="Arial" w:cs="Arial"/>
          <w:noProof/>
          <w:sz w:val="22"/>
          <w:szCs w:val="22"/>
        </w:rPr>
        <w:tab/>
        <w:t xml:space="preserve">McNally MM, Univers J. Acute Limb Ischemia. </w:t>
      </w:r>
      <w:r w:rsidRPr="00DA0452">
        <w:rPr>
          <w:rFonts w:ascii="Arial" w:hAnsi="Arial" w:cs="Arial"/>
          <w:i/>
          <w:noProof/>
          <w:sz w:val="22"/>
          <w:szCs w:val="22"/>
        </w:rPr>
        <w:t xml:space="preserve">Surg Clin North Am. </w:t>
      </w:r>
      <w:r w:rsidRPr="00DA0452">
        <w:rPr>
          <w:rFonts w:ascii="Arial" w:hAnsi="Arial" w:cs="Arial"/>
          <w:noProof/>
          <w:sz w:val="22"/>
          <w:szCs w:val="22"/>
        </w:rPr>
        <w:t>2018;98(5):1081-1096.</w:t>
      </w:r>
    </w:p>
    <w:p w14:paraId="3FD1D24E"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w:t>
      </w:r>
      <w:r w:rsidRPr="00DA0452">
        <w:rPr>
          <w:rFonts w:ascii="Arial" w:hAnsi="Arial" w:cs="Arial"/>
          <w:noProof/>
          <w:sz w:val="22"/>
          <w:szCs w:val="22"/>
        </w:rPr>
        <w:tab/>
        <w:t xml:space="preserve">Zhai Y, Petrowsky H, Hong JC, Busuttil RW, Kupiec-Weglinski JW. Ischaemia-reperfusion injury in liver transplantation--from bench to bedside. </w:t>
      </w:r>
      <w:r w:rsidRPr="00DA0452">
        <w:rPr>
          <w:rFonts w:ascii="Arial" w:hAnsi="Arial" w:cs="Arial"/>
          <w:i/>
          <w:noProof/>
          <w:sz w:val="22"/>
          <w:szCs w:val="22"/>
        </w:rPr>
        <w:t xml:space="preserve">Nat Rev Gastroenterol Hepatol. </w:t>
      </w:r>
      <w:r w:rsidRPr="00DA0452">
        <w:rPr>
          <w:rFonts w:ascii="Arial" w:hAnsi="Arial" w:cs="Arial"/>
          <w:noProof/>
          <w:sz w:val="22"/>
          <w:szCs w:val="22"/>
        </w:rPr>
        <w:t>2013;10(2):79-89.</w:t>
      </w:r>
    </w:p>
    <w:p w14:paraId="32A6B11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w:t>
      </w:r>
      <w:r w:rsidRPr="00DA0452">
        <w:rPr>
          <w:rFonts w:ascii="Arial" w:hAnsi="Arial" w:cs="Arial"/>
          <w:noProof/>
          <w:sz w:val="22"/>
          <w:szCs w:val="22"/>
        </w:rPr>
        <w:tab/>
        <w:t xml:space="preserve">Natori S, Selzner M, Valentino KL, et al. Apoptosis of sinusoidal endothelial cells occurs during liver preservation injury by a caspase-dependent mechanism. </w:t>
      </w:r>
      <w:r w:rsidRPr="00DA0452">
        <w:rPr>
          <w:rFonts w:ascii="Arial" w:hAnsi="Arial" w:cs="Arial"/>
          <w:i/>
          <w:noProof/>
          <w:sz w:val="22"/>
          <w:szCs w:val="22"/>
        </w:rPr>
        <w:t xml:space="preserve">Transplantation. </w:t>
      </w:r>
      <w:r w:rsidRPr="00DA0452">
        <w:rPr>
          <w:rFonts w:ascii="Arial" w:hAnsi="Arial" w:cs="Arial"/>
          <w:noProof/>
          <w:sz w:val="22"/>
          <w:szCs w:val="22"/>
        </w:rPr>
        <w:t>1999;68(1):89-96.</w:t>
      </w:r>
    </w:p>
    <w:p w14:paraId="53965497"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w:t>
      </w:r>
      <w:r w:rsidRPr="00DA0452">
        <w:rPr>
          <w:rFonts w:ascii="Arial" w:hAnsi="Arial" w:cs="Arial"/>
          <w:noProof/>
          <w:sz w:val="22"/>
          <w:szCs w:val="22"/>
        </w:rPr>
        <w:tab/>
        <w:t xml:space="preserve">Lentsch AB, Kato A, Yoshidome H, McMasters KM, Edwards MJ. Inflammatory mechanisms and therapeutic strategies for warm hepatic ischemia/reperfusion injury. </w:t>
      </w:r>
      <w:r w:rsidRPr="00DA0452">
        <w:rPr>
          <w:rFonts w:ascii="Arial" w:hAnsi="Arial" w:cs="Arial"/>
          <w:i/>
          <w:noProof/>
          <w:sz w:val="22"/>
          <w:szCs w:val="22"/>
        </w:rPr>
        <w:t xml:space="preserve">Hepatology (Baltimore, Md.). </w:t>
      </w:r>
      <w:r w:rsidRPr="00DA0452">
        <w:rPr>
          <w:rFonts w:ascii="Arial" w:hAnsi="Arial" w:cs="Arial"/>
          <w:noProof/>
          <w:sz w:val="22"/>
          <w:szCs w:val="22"/>
        </w:rPr>
        <w:t>2000;32(2):169-173.</w:t>
      </w:r>
    </w:p>
    <w:p w14:paraId="0CA63665"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8.</w:t>
      </w:r>
      <w:r w:rsidRPr="00DA0452">
        <w:rPr>
          <w:rFonts w:ascii="Arial" w:hAnsi="Arial" w:cs="Arial"/>
          <w:noProof/>
          <w:sz w:val="22"/>
          <w:szCs w:val="22"/>
        </w:rPr>
        <w:tab/>
        <w:t xml:space="preserve">Lu L, Zhou H, Ni M, et al. Innate Immune Regulations and Liver Ischemia-Reperfusion Injury. </w:t>
      </w:r>
      <w:r w:rsidRPr="00DA0452">
        <w:rPr>
          <w:rFonts w:ascii="Arial" w:hAnsi="Arial" w:cs="Arial"/>
          <w:i/>
          <w:noProof/>
          <w:sz w:val="22"/>
          <w:szCs w:val="22"/>
        </w:rPr>
        <w:t xml:space="preserve">Transplantation. </w:t>
      </w:r>
      <w:r w:rsidRPr="00DA0452">
        <w:rPr>
          <w:rFonts w:ascii="Arial" w:hAnsi="Arial" w:cs="Arial"/>
          <w:noProof/>
          <w:sz w:val="22"/>
          <w:szCs w:val="22"/>
        </w:rPr>
        <w:t>2016;100(12):2601-2610.</w:t>
      </w:r>
    </w:p>
    <w:p w14:paraId="048EC495" w14:textId="3583EC20" w:rsidR="001264F5" w:rsidRPr="00DA0452" w:rsidRDefault="001264F5" w:rsidP="004628A8">
      <w:pPr>
        <w:pStyle w:val="EndNoteBibliography"/>
        <w:ind w:left="720" w:hanging="720"/>
        <w:rPr>
          <w:rFonts w:ascii="Arial" w:hAnsi="Arial" w:cs="Arial"/>
          <w:noProof/>
          <w:sz w:val="22"/>
          <w:szCs w:val="22"/>
        </w:rPr>
      </w:pPr>
      <w:r w:rsidRPr="00DA0452">
        <w:rPr>
          <w:rFonts w:ascii="Arial" w:hAnsi="Arial" w:cs="Arial"/>
          <w:noProof/>
          <w:sz w:val="22"/>
          <w:szCs w:val="22"/>
        </w:rPr>
        <w:t>9.</w:t>
      </w:r>
      <w:r w:rsidRPr="00DA0452">
        <w:rPr>
          <w:rFonts w:ascii="Arial" w:hAnsi="Arial" w:cs="Arial"/>
          <w:noProof/>
          <w:sz w:val="22"/>
          <w:szCs w:val="22"/>
        </w:rPr>
        <w:tab/>
        <w:t xml:space="preserve">Yang XF, Yin Y, Wang H. </w:t>
      </w:r>
      <w:r w:rsidR="004628A8">
        <w:rPr>
          <w:rFonts w:ascii="Arial" w:hAnsi="Arial" w:cs="Arial"/>
          <w:noProof/>
          <w:sz w:val="22"/>
          <w:szCs w:val="22"/>
        </w:rPr>
        <w:t xml:space="preserve">Vascular Inflammation and atherogenesis are activated via receptors for PAMPs and suppressed by regulatory T cells. </w:t>
      </w:r>
      <w:r w:rsidRPr="00DA0452">
        <w:rPr>
          <w:rFonts w:ascii="Arial" w:hAnsi="Arial" w:cs="Arial"/>
          <w:i/>
          <w:noProof/>
          <w:sz w:val="22"/>
          <w:szCs w:val="22"/>
        </w:rPr>
        <w:t xml:space="preserve">Drug Discov Today Ther Strateg. </w:t>
      </w:r>
      <w:r w:rsidRPr="00DA0452">
        <w:rPr>
          <w:rFonts w:ascii="Arial" w:hAnsi="Arial" w:cs="Arial"/>
          <w:noProof/>
          <w:sz w:val="22"/>
          <w:szCs w:val="22"/>
        </w:rPr>
        <w:t>2008;5(2):125-142.</w:t>
      </w:r>
    </w:p>
    <w:p w14:paraId="5CD31DA0"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10.</w:t>
      </w:r>
      <w:r w:rsidRPr="00DA0452">
        <w:rPr>
          <w:rFonts w:ascii="Arial" w:hAnsi="Arial" w:cs="Arial"/>
          <w:noProof/>
          <w:sz w:val="22"/>
          <w:szCs w:val="22"/>
        </w:rPr>
        <w:tab/>
        <w:t xml:space="preserve">Wang L, Fu H, Nanayakkara G, et al. Novel extracellular and nuclear caspase-1 and inflammasomes propagate inflammation and regulate gene expression: a comprehensive database mining study. </w:t>
      </w:r>
      <w:r w:rsidRPr="00DA0452">
        <w:rPr>
          <w:rFonts w:ascii="Arial" w:hAnsi="Arial" w:cs="Arial"/>
          <w:i/>
          <w:noProof/>
          <w:sz w:val="22"/>
          <w:szCs w:val="22"/>
        </w:rPr>
        <w:t xml:space="preserve">J Hematol Oncol. </w:t>
      </w:r>
      <w:r w:rsidRPr="00DA0452">
        <w:rPr>
          <w:rFonts w:ascii="Arial" w:hAnsi="Arial" w:cs="Arial"/>
          <w:noProof/>
          <w:sz w:val="22"/>
          <w:szCs w:val="22"/>
        </w:rPr>
        <w:t>2016;9(1):122.</w:t>
      </w:r>
    </w:p>
    <w:p w14:paraId="467D7985"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11.</w:t>
      </w:r>
      <w:r w:rsidRPr="00DA0452">
        <w:rPr>
          <w:rFonts w:ascii="Arial" w:hAnsi="Arial" w:cs="Arial"/>
          <w:noProof/>
          <w:sz w:val="22"/>
          <w:szCs w:val="22"/>
        </w:rPr>
        <w:tab/>
        <w:t xml:space="preserve">Li YF, Nanayakkara G, Sun Y, et al. Analyses of caspase-1-regulated transcriptomes in various tissues lead to identification of novel IL-1beta-, IL-18- and sirtuin-1-independent pathways. </w:t>
      </w:r>
      <w:r w:rsidRPr="00DA0452">
        <w:rPr>
          <w:rFonts w:ascii="Arial" w:hAnsi="Arial" w:cs="Arial"/>
          <w:i/>
          <w:noProof/>
          <w:sz w:val="22"/>
          <w:szCs w:val="22"/>
        </w:rPr>
        <w:t xml:space="preserve">J Hematol Oncol. </w:t>
      </w:r>
      <w:r w:rsidRPr="00DA0452">
        <w:rPr>
          <w:rFonts w:ascii="Arial" w:hAnsi="Arial" w:cs="Arial"/>
          <w:noProof/>
          <w:sz w:val="22"/>
          <w:szCs w:val="22"/>
        </w:rPr>
        <w:t>2017;10(1):40.</w:t>
      </w:r>
    </w:p>
    <w:p w14:paraId="52D3CEC2"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12.</w:t>
      </w:r>
      <w:r w:rsidRPr="00DA0452">
        <w:rPr>
          <w:rFonts w:ascii="Arial" w:hAnsi="Arial" w:cs="Arial"/>
          <w:noProof/>
          <w:sz w:val="22"/>
          <w:szCs w:val="22"/>
        </w:rPr>
        <w:tab/>
        <w:t xml:space="preserve">Lopez-Pastrana J, Ferrer LM, Li YF, et al. Inhibition of Caspase-1 Activation in Endothelial Cells Improves Angiogenesis: A NOVEL THERAPEUTIC POTENTIAL FOR ISCHEMIA. </w:t>
      </w:r>
      <w:r w:rsidRPr="00DA0452">
        <w:rPr>
          <w:rFonts w:ascii="Arial" w:hAnsi="Arial" w:cs="Arial"/>
          <w:i/>
          <w:noProof/>
          <w:sz w:val="22"/>
          <w:szCs w:val="22"/>
        </w:rPr>
        <w:t xml:space="preserve">J Biol Chem. </w:t>
      </w:r>
      <w:r w:rsidRPr="00DA0452">
        <w:rPr>
          <w:rFonts w:ascii="Arial" w:hAnsi="Arial" w:cs="Arial"/>
          <w:noProof/>
          <w:sz w:val="22"/>
          <w:szCs w:val="22"/>
        </w:rPr>
        <w:t>2015;290(28):17485-17494.</w:t>
      </w:r>
    </w:p>
    <w:p w14:paraId="34BD49C4"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13.</w:t>
      </w:r>
      <w:r w:rsidRPr="00DA0452">
        <w:rPr>
          <w:rFonts w:ascii="Arial" w:hAnsi="Arial" w:cs="Arial"/>
          <w:noProof/>
          <w:sz w:val="22"/>
          <w:szCs w:val="22"/>
        </w:rPr>
        <w:tab/>
        <w:t xml:space="preserve">Yin Y, Pastrana JL, Li X, et al. Inflammasomes: sensors of metabolic stresses for vascular inflammation. </w:t>
      </w:r>
      <w:r w:rsidRPr="00DA0452">
        <w:rPr>
          <w:rFonts w:ascii="Arial" w:hAnsi="Arial" w:cs="Arial"/>
          <w:i/>
          <w:noProof/>
          <w:sz w:val="22"/>
          <w:szCs w:val="22"/>
        </w:rPr>
        <w:t xml:space="preserve">Frontiers in bioscience (Landmark edition). </w:t>
      </w:r>
      <w:r w:rsidRPr="00DA0452">
        <w:rPr>
          <w:rFonts w:ascii="Arial" w:hAnsi="Arial" w:cs="Arial"/>
          <w:noProof/>
          <w:sz w:val="22"/>
          <w:szCs w:val="22"/>
        </w:rPr>
        <w:t>2013;18:638-649.</w:t>
      </w:r>
    </w:p>
    <w:p w14:paraId="58032FD8"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14.</w:t>
      </w:r>
      <w:r w:rsidRPr="00DA0452">
        <w:rPr>
          <w:rFonts w:ascii="Arial" w:hAnsi="Arial" w:cs="Arial"/>
          <w:noProof/>
          <w:sz w:val="22"/>
          <w:szCs w:val="22"/>
        </w:rPr>
        <w:tab/>
        <w:t xml:space="preserve">Shen J, Yin Y, Mai J, et al. Caspase-1 recognizes extended cleavage sites in its natural substrates. </w:t>
      </w:r>
      <w:r w:rsidRPr="00DA0452">
        <w:rPr>
          <w:rFonts w:ascii="Arial" w:hAnsi="Arial" w:cs="Arial"/>
          <w:i/>
          <w:noProof/>
          <w:sz w:val="22"/>
          <w:szCs w:val="22"/>
        </w:rPr>
        <w:t xml:space="preserve">Atherosclerosis. </w:t>
      </w:r>
      <w:r w:rsidRPr="00DA0452">
        <w:rPr>
          <w:rFonts w:ascii="Arial" w:hAnsi="Arial" w:cs="Arial"/>
          <w:noProof/>
          <w:sz w:val="22"/>
          <w:szCs w:val="22"/>
        </w:rPr>
        <w:t>2010;210(2):422-429.</w:t>
      </w:r>
    </w:p>
    <w:p w14:paraId="60B27782"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15.</w:t>
      </w:r>
      <w:r w:rsidRPr="00DA0452">
        <w:rPr>
          <w:rFonts w:ascii="Arial" w:hAnsi="Arial" w:cs="Arial"/>
          <w:noProof/>
          <w:sz w:val="22"/>
          <w:szCs w:val="22"/>
        </w:rPr>
        <w:tab/>
        <w:t xml:space="preserve">Li YF, Huang X, Li X, et al. Caspase-1 mediates hyperlipidemia-weakened progenitor cell vessel repair. </w:t>
      </w:r>
      <w:r w:rsidRPr="00DA0452">
        <w:rPr>
          <w:rFonts w:ascii="Arial" w:hAnsi="Arial" w:cs="Arial"/>
          <w:i/>
          <w:noProof/>
          <w:sz w:val="22"/>
          <w:szCs w:val="22"/>
        </w:rPr>
        <w:t xml:space="preserve">Frontiers in bioscience (Landmark edition). </w:t>
      </w:r>
      <w:r w:rsidRPr="00DA0452">
        <w:rPr>
          <w:rFonts w:ascii="Arial" w:hAnsi="Arial" w:cs="Arial"/>
          <w:noProof/>
          <w:sz w:val="22"/>
          <w:szCs w:val="22"/>
        </w:rPr>
        <w:t>2016;21:178-191.</w:t>
      </w:r>
    </w:p>
    <w:p w14:paraId="62621324"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16.</w:t>
      </w:r>
      <w:r w:rsidRPr="00DA0452">
        <w:rPr>
          <w:rFonts w:ascii="Arial" w:hAnsi="Arial" w:cs="Arial"/>
          <w:noProof/>
          <w:sz w:val="22"/>
          <w:szCs w:val="22"/>
        </w:rPr>
        <w:tab/>
        <w:t xml:space="preserve">Yin Y, Li X, Sha X, et al. Early hyperlipidemia promotes endothelial activation via a caspase-1-sirtuin 1 pathway. </w:t>
      </w:r>
      <w:r w:rsidRPr="00DA0452">
        <w:rPr>
          <w:rFonts w:ascii="Arial" w:hAnsi="Arial" w:cs="Arial"/>
          <w:i/>
          <w:noProof/>
          <w:sz w:val="22"/>
          <w:szCs w:val="22"/>
        </w:rPr>
        <w:t xml:space="preserve">Arteriosclerosis, thrombosis, and vascular biology. </w:t>
      </w:r>
      <w:r w:rsidRPr="00DA0452">
        <w:rPr>
          <w:rFonts w:ascii="Arial" w:hAnsi="Arial" w:cs="Arial"/>
          <w:noProof/>
          <w:sz w:val="22"/>
          <w:szCs w:val="22"/>
        </w:rPr>
        <w:t>2015;35(4):804-816.</w:t>
      </w:r>
    </w:p>
    <w:p w14:paraId="7F1FBF96"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lastRenderedPageBreak/>
        <w:t>17.</w:t>
      </w:r>
      <w:r w:rsidRPr="00DA0452">
        <w:rPr>
          <w:rFonts w:ascii="Arial" w:hAnsi="Arial" w:cs="Arial"/>
          <w:noProof/>
          <w:sz w:val="22"/>
          <w:szCs w:val="22"/>
        </w:rPr>
        <w:tab/>
        <w:t xml:space="preserve">Lai B, Wang J, Fagenson A, et al. Twenty Novel Disease Group-Specific and 12 New Shared Macrophage Pathways in Eight Groups of 34 Diseases Including 24 Inflammatory Organ Diseases and 10 Types of Tumors. </w:t>
      </w:r>
      <w:r w:rsidRPr="00DA0452">
        <w:rPr>
          <w:rFonts w:ascii="Arial" w:hAnsi="Arial" w:cs="Arial"/>
          <w:i/>
          <w:noProof/>
          <w:sz w:val="22"/>
          <w:szCs w:val="22"/>
        </w:rPr>
        <w:t xml:space="preserve">Front Immunol. </w:t>
      </w:r>
      <w:r w:rsidRPr="00DA0452">
        <w:rPr>
          <w:rFonts w:ascii="Arial" w:hAnsi="Arial" w:cs="Arial"/>
          <w:noProof/>
          <w:sz w:val="22"/>
          <w:szCs w:val="22"/>
        </w:rPr>
        <w:t>2019;10:2612.</w:t>
      </w:r>
    </w:p>
    <w:p w14:paraId="78D52CEA"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18.</w:t>
      </w:r>
      <w:r w:rsidRPr="00DA0452">
        <w:rPr>
          <w:rFonts w:ascii="Arial" w:hAnsi="Arial" w:cs="Arial"/>
          <w:noProof/>
          <w:sz w:val="22"/>
          <w:szCs w:val="22"/>
        </w:rPr>
        <w:tab/>
        <w:t xml:space="preserve">Park JS, Svetkauskaite D, He Q, et al. Involvement of toll-like receptors 2 and 4 in cellular activation by high mobility group box 1 protein. </w:t>
      </w:r>
      <w:r w:rsidRPr="00DA0452">
        <w:rPr>
          <w:rFonts w:ascii="Arial" w:hAnsi="Arial" w:cs="Arial"/>
          <w:i/>
          <w:noProof/>
          <w:sz w:val="22"/>
          <w:szCs w:val="22"/>
        </w:rPr>
        <w:t xml:space="preserve">J Biol Chem. </w:t>
      </w:r>
      <w:r w:rsidRPr="00DA0452">
        <w:rPr>
          <w:rFonts w:ascii="Arial" w:hAnsi="Arial" w:cs="Arial"/>
          <w:noProof/>
          <w:sz w:val="22"/>
          <w:szCs w:val="22"/>
        </w:rPr>
        <w:t>2004;279(9):7370-7377.</w:t>
      </w:r>
    </w:p>
    <w:p w14:paraId="43BFEA28"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19.</w:t>
      </w:r>
      <w:r w:rsidRPr="00DA0452">
        <w:rPr>
          <w:rFonts w:ascii="Arial" w:hAnsi="Arial" w:cs="Arial"/>
          <w:noProof/>
          <w:sz w:val="22"/>
          <w:szCs w:val="22"/>
        </w:rPr>
        <w:tab/>
        <w:t xml:space="preserve">Tsung A, Klune JR, Zhang X, et al. HMGB1 release induced by liver ischemia involves Toll-like receptor 4 dependent reactive oxygen species production and calcium-mediated signaling. </w:t>
      </w:r>
      <w:r w:rsidRPr="00DA0452">
        <w:rPr>
          <w:rFonts w:ascii="Arial" w:hAnsi="Arial" w:cs="Arial"/>
          <w:i/>
          <w:noProof/>
          <w:sz w:val="22"/>
          <w:szCs w:val="22"/>
        </w:rPr>
        <w:t xml:space="preserve">J Exp Med. </w:t>
      </w:r>
      <w:r w:rsidRPr="00DA0452">
        <w:rPr>
          <w:rFonts w:ascii="Arial" w:hAnsi="Arial" w:cs="Arial"/>
          <w:noProof/>
          <w:sz w:val="22"/>
          <w:szCs w:val="22"/>
        </w:rPr>
        <w:t>2007;204(12):2913-2923.</w:t>
      </w:r>
    </w:p>
    <w:p w14:paraId="4904A218"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20.</w:t>
      </w:r>
      <w:r w:rsidRPr="00DA0452">
        <w:rPr>
          <w:rFonts w:ascii="Arial" w:hAnsi="Arial" w:cs="Arial"/>
          <w:noProof/>
          <w:sz w:val="22"/>
          <w:szCs w:val="22"/>
        </w:rPr>
        <w:tab/>
        <w:t xml:space="preserve">Tsung A, Sahai R, Tanaka H, et al. The nuclear factor HMGB1 mediates hepatic injury after murine liver ischemia-reperfusion. </w:t>
      </w:r>
      <w:r w:rsidRPr="00DA0452">
        <w:rPr>
          <w:rFonts w:ascii="Arial" w:hAnsi="Arial" w:cs="Arial"/>
          <w:i/>
          <w:noProof/>
          <w:sz w:val="22"/>
          <w:szCs w:val="22"/>
        </w:rPr>
        <w:t xml:space="preserve">J Exp Med. </w:t>
      </w:r>
      <w:r w:rsidRPr="00DA0452">
        <w:rPr>
          <w:rFonts w:ascii="Arial" w:hAnsi="Arial" w:cs="Arial"/>
          <w:noProof/>
          <w:sz w:val="22"/>
          <w:szCs w:val="22"/>
        </w:rPr>
        <w:t>2005;201(7):1135-1143.</w:t>
      </w:r>
    </w:p>
    <w:p w14:paraId="153FCB3D"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21.</w:t>
      </w:r>
      <w:r w:rsidRPr="00DA0452">
        <w:rPr>
          <w:rFonts w:ascii="Arial" w:hAnsi="Arial" w:cs="Arial"/>
          <w:noProof/>
          <w:sz w:val="22"/>
          <w:szCs w:val="22"/>
        </w:rPr>
        <w:tab/>
        <w:t xml:space="preserve">Zhai Y, Shen XD, O'Connell R, et al. Cutting edge: TLR4 activation mediates liver ischemia/reperfusion inflammatory response via IFN regulatory factor 3-dependent MyD88-independent pathway. </w:t>
      </w:r>
      <w:r w:rsidRPr="00DA0452">
        <w:rPr>
          <w:rFonts w:ascii="Arial" w:hAnsi="Arial" w:cs="Arial"/>
          <w:i/>
          <w:noProof/>
          <w:sz w:val="22"/>
          <w:szCs w:val="22"/>
        </w:rPr>
        <w:t xml:space="preserve">J Immunol. </w:t>
      </w:r>
      <w:r w:rsidRPr="00DA0452">
        <w:rPr>
          <w:rFonts w:ascii="Arial" w:hAnsi="Arial" w:cs="Arial"/>
          <w:noProof/>
          <w:sz w:val="22"/>
          <w:szCs w:val="22"/>
        </w:rPr>
        <w:t>2004;173(12):7115-7119.</w:t>
      </w:r>
    </w:p>
    <w:p w14:paraId="6F2CEEC7"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22.</w:t>
      </w:r>
      <w:r w:rsidRPr="00DA0452">
        <w:rPr>
          <w:rFonts w:ascii="Arial" w:hAnsi="Arial" w:cs="Arial"/>
          <w:noProof/>
          <w:sz w:val="22"/>
          <w:szCs w:val="22"/>
        </w:rPr>
        <w:tab/>
        <w:t xml:space="preserve">Tischner D, Gaggl I, Peschel I, et al. Defective cell death signalling along the Bcl-2 regulated apoptosis pathway compromises Treg cell development and limits their functionality in mice. </w:t>
      </w:r>
      <w:r w:rsidRPr="00DA0452">
        <w:rPr>
          <w:rFonts w:ascii="Arial" w:hAnsi="Arial" w:cs="Arial"/>
          <w:i/>
          <w:noProof/>
          <w:sz w:val="22"/>
          <w:szCs w:val="22"/>
        </w:rPr>
        <w:t xml:space="preserve">J Autoimmun. </w:t>
      </w:r>
      <w:r w:rsidRPr="00DA0452">
        <w:rPr>
          <w:rFonts w:ascii="Arial" w:hAnsi="Arial" w:cs="Arial"/>
          <w:noProof/>
          <w:sz w:val="22"/>
          <w:szCs w:val="22"/>
        </w:rPr>
        <w:t>2012;38(1):59-69.</w:t>
      </w:r>
    </w:p>
    <w:p w14:paraId="5D699B5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23.</w:t>
      </w:r>
      <w:r w:rsidRPr="00DA0452">
        <w:rPr>
          <w:rFonts w:ascii="Arial" w:hAnsi="Arial" w:cs="Arial"/>
          <w:noProof/>
          <w:sz w:val="22"/>
          <w:szCs w:val="22"/>
        </w:rPr>
        <w:tab/>
        <w:t xml:space="preserve">Gao W, Bentley RC, Madden JF, Clavien PA. Apoptosis of sinusoidal endothelial cells is a critical mechanism of preservation injury in rat liver transplantation. </w:t>
      </w:r>
      <w:r w:rsidRPr="00DA0452">
        <w:rPr>
          <w:rFonts w:ascii="Arial" w:hAnsi="Arial" w:cs="Arial"/>
          <w:i/>
          <w:noProof/>
          <w:sz w:val="22"/>
          <w:szCs w:val="22"/>
        </w:rPr>
        <w:t xml:space="preserve">Hepatology (Baltimore, Md.). </w:t>
      </w:r>
      <w:r w:rsidRPr="00DA0452">
        <w:rPr>
          <w:rFonts w:ascii="Arial" w:hAnsi="Arial" w:cs="Arial"/>
          <w:noProof/>
          <w:sz w:val="22"/>
          <w:szCs w:val="22"/>
        </w:rPr>
        <w:t>1998;27(6):1652-1660.</w:t>
      </w:r>
    </w:p>
    <w:p w14:paraId="085F1F9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24.</w:t>
      </w:r>
      <w:r w:rsidRPr="00DA0452">
        <w:rPr>
          <w:rFonts w:ascii="Arial" w:hAnsi="Arial" w:cs="Arial"/>
          <w:noProof/>
          <w:sz w:val="22"/>
          <w:szCs w:val="22"/>
        </w:rPr>
        <w:tab/>
        <w:t xml:space="preserve">Kohli V, Selzner M, Madden JF, Bentley RC, Clavien PA. Endothelial cell and hepatocyte deaths occur by apoptosis after ischemia-reperfusion injury in the rat liver. </w:t>
      </w:r>
      <w:r w:rsidRPr="00DA0452">
        <w:rPr>
          <w:rFonts w:ascii="Arial" w:hAnsi="Arial" w:cs="Arial"/>
          <w:i/>
          <w:noProof/>
          <w:sz w:val="22"/>
          <w:szCs w:val="22"/>
        </w:rPr>
        <w:t xml:space="preserve">Transplantation. </w:t>
      </w:r>
      <w:r w:rsidRPr="00DA0452">
        <w:rPr>
          <w:rFonts w:ascii="Arial" w:hAnsi="Arial" w:cs="Arial"/>
          <w:noProof/>
          <w:sz w:val="22"/>
          <w:szCs w:val="22"/>
        </w:rPr>
        <w:t>1999;67(8):1099-1105.</w:t>
      </w:r>
    </w:p>
    <w:p w14:paraId="5E434436"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25.</w:t>
      </w:r>
      <w:r w:rsidRPr="00DA0452">
        <w:rPr>
          <w:rFonts w:ascii="Arial" w:hAnsi="Arial" w:cs="Arial"/>
          <w:noProof/>
          <w:sz w:val="22"/>
          <w:szCs w:val="22"/>
        </w:rPr>
        <w:tab/>
        <w:t xml:space="preserve">Kuida K, Lippke JA, Ku G, et al. Altered cytokine export and apoptosis in mice deficient in interleukin-1 beta converting enzyme. </w:t>
      </w:r>
      <w:r w:rsidRPr="00DA0452">
        <w:rPr>
          <w:rFonts w:ascii="Arial" w:hAnsi="Arial" w:cs="Arial"/>
          <w:i/>
          <w:noProof/>
          <w:sz w:val="22"/>
          <w:szCs w:val="22"/>
        </w:rPr>
        <w:t xml:space="preserve">Science. </w:t>
      </w:r>
      <w:r w:rsidRPr="00DA0452">
        <w:rPr>
          <w:rFonts w:ascii="Arial" w:hAnsi="Arial" w:cs="Arial"/>
          <w:noProof/>
          <w:sz w:val="22"/>
          <w:szCs w:val="22"/>
        </w:rPr>
        <w:t>1995;267(5206):2000-2003.</w:t>
      </w:r>
    </w:p>
    <w:p w14:paraId="7592AA87"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26.</w:t>
      </w:r>
      <w:r w:rsidRPr="00DA0452">
        <w:rPr>
          <w:rFonts w:ascii="Arial" w:hAnsi="Arial" w:cs="Arial"/>
          <w:noProof/>
          <w:sz w:val="22"/>
          <w:szCs w:val="22"/>
        </w:rPr>
        <w:tab/>
        <w:t xml:space="preserve">Miller DK. The role of the Caspase family of cysteine proteases in apoptosis. </w:t>
      </w:r>
      <w:r w:rsidRPr="00DA0452">
        <w:rPr>
          <w:rFonts w:ascii="Arial" w:hAnsi="Arial" w:cs="Arial"/>
          <w:i/>
          <w:noProof/>
          <w:sz w:val="22"/>
          <w:szCs w:val="22"/>
        </w:rPr>
        <w:t xml:space="preserve">Semin Immunol. </w:t>
      </w:r>
      <w:r w:rsidRPr="00DA0452">
        <w:rPr>
          <w:rFonts w:ascii="Arial" w:hAnsi="Arial" w:cs="Arial"/>
          <w:noProof/>
          <w:sz w:val="22"/>
          <w:szCs w:val="22"/>
        </w:rPr>
        <w:t>1997;9(1):35-49.</w:t>
      </w:r>
    </w:p>
    <w:p w14:paraId="0E136ACF"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27.</w:t>
      </w:r>
      <w:r w:rsidRPr="00DA0452">
        <w:rPr>
          <w:rFonts w:ascii="Arial" w:hAnsi="Arial" w:cs="Arial"/>
          <w:noProof/>
          <w:sz w:val="22"/>
          <w:szCs w:val="22"/>
        </w:rPr>
        <w:tab/>
        <w:t xml:space="preserve">Bergsbaken T, Fink SL, Cookson BT. Pyroptosis: host cell death and inflammation. </w:t>
      </w:r>
      <w:r w:rsidRPr="00DA0452">
        <w:rPr>
          <w:rFonts w:ascii="Arial" w:hAnsi="Arial" w:cs="Arial"/>
          <w:i/>
          <w:noProof/>
          <w:sz w:val="22"/>
          <w:szCs w:val="22"/>
        </w:rPr>
        <w:t xml:space="preserve">Nat Rev Microbiol. </w:t>
      </w:r>
      <w:r w:rsidRPr="00DA0452">
        <w:rPr>
          <w:rFonts w:ascii="Arial" w:hAnsi="Arial" w:cs="Arial"/>
          <w:noProof/>
          <w:sz w:val="22"/>
          <w:szCs w:val="22"/>
        </w:rPr>
        <w:t>2009;7(2):99-109.</w:t>
      </w:r>
    </w:p>
    <w:p w14:paraId="6E57A1D9"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28.</w:t>
      </w:r>
      <w:r w:rsidRPr="00DA0452">
        <w:rPr>
          <w:rFonts w:ascii="Arial" w:hAnsi="Arial" w:cs="Arial"/>
          <w:noProof/>
          <w:sz w:val="22"/>
          <w:szCs w:val="22"/>
        </w:rPr>
        <w:tab/>
        <w:t xml:space="preserve">Schroder K, Tschopp J. The inflammasomes. </w:t>
      </w:r>
      <w:r w:rsidRPr="00DA0452">
        <w:rPr>
          <w:rFonts w:ascii="Arial" w:hAnsi="Arial" w:cs="Arial"/>
          <w:i/>
          <w:noProof/>
          <w:sz w:val="22"/>
          <w:szCs w:val="22"/>
        </w:rPr>
        <w:t xml:space="preserve">Cell. </w:t>
      </w:r>
      <w:r w:rsidRPr="00DA0452">
        <w:rPr>
          <w:rFonts w:ascii="Arial" w:hAnsi="Arial" w:cs="Arial"/>
          <w:noProof/>
          <w:sz w:val="22"/>
          <w:szCs w:val="22"/>
        </w:rPr>
        <w:t>2010;140(6):821-832.</w:t>
      </w:r>
    </w:p>
    <w:p w14:paraId="6816F55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29.</w:t>
      </w:r>
      <w:r w:rsidRPr="00DA0452">
        <w:rPr>
          <w:rFonts w:ascii="Arial" w:hAnsi="Arial" w:cs="Arial"/>
          <w:noProof/>
          <w:sz w:val="22"/>
          <w:szCs w:val="22"/>
        </w:rPr>
        <w:tab/>
        <w:t xml:space="preserve">Shao Y, Saredy J, Yang WY, et al. Vascular Endothelial Cells and Innate Immunity. </w:t>
      </w:r>
      <w:r w:rsidRPr="00DA0452">
        <w:rPr>
          <w:rFonts w:ascii="Arial" w:hAnsi="Arial" w:cs="Arial"/>
          <w:i/>
          <w:noProof/>
          <w:sz w:val="22"/>
          <w:szCs w:val="22"/>
        </w:rPr>
        <w:t xml:space="preserve">Arterioscler Thromb Vasc Biol. </w:t>
      </w:r>
      <w:r w:rsidRPr="00DA0452">
        <w:rPr>
          <w:rFonts w:ascii="Arial" w:hAnsi="Arial" w:cs="Arial"/>
          <w:noProof/>
          <w:sz w:val="22"/>
          <w:szCs w:val="22"/>
        </w:rPr>
        <w:t>2020;40(6):e138-e152.</w:t>
      </w:r>
    </w:p>
    <w:p w14:paraId="62C30EA5"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30.</w:t>
      </w:r>
      <w:r w:rsidRPr="00DA0452">
        <w:rPr>
          <w:rFonts w:ascii="Arial" w:hAnsi="Arial" w:cs="Arial"/>
          <w:noProof/>
          <w:sz w:val="22"/>
          <w:szCs w:val="22"/>
        </w:rPr>
        <w:tab/>
        <w:t xml:space="preserve">Davis BK, Wen H, Ting JP. The inflammasome NLRs in immunity, inflammation, and associated diseases. </w:t>
      </w:r>
      <w:r w:rsidRPr="00DA0452">
        <w:rPr>
          <w:rFonts w:ascii="Arial" w:hAnsi="Arial" w:cs="Arial"/>
          <w:i/>
          <w:noProof/>
          <w:sz w:val="22"/>
          <w:szCs w:val="22"/>
        </w:rPr>
        <w:t xml:space="preserve">Annual review of immunology. </w:t>
      </w:r>
      <w:r w:rsidRPr="00DA0452">
        <w:rPr>
          <w:rFonts w:ascii="Arial" w:hAnsi="Arial" w:cs="Arial"/>
          <w:noProof/>
          <w:sz w:val="22"/>
          <w:szCs w:val="22"/>
        </w:rPr>
        <w:t>2011;29:707-735.</w:t>
      </w:r>
    </w:p>
    <w:p w14:paraId="37E96BC0"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31.</w:t>
      </w:r>
      <w:r w:rsidRPr="00DA0452">
        <w:rPr>
          <w:rFonts w:ascii="Arial" w:hAnsi="Arial" w:cs="Arial"/>
          <w:noProof/>
          <w:sz w:val="22"/>
          <w:szCs w:val="22"/>
        </w:rPr>
        <w:tab/>
        <w:t xml:space="preserve">Afonina IS, Müller C, Martin SJ, Beyaert R. Proteolytic Processing of Interleukin-1 Family Cytokines: Variations on a Common Theme. </w:t>
      </w:r>
      <w:r w:rsidRPr="00DA0452">
        <w:rPr>
          <w:rFonts w:ascii="Arial" w:hAnsi="Arial" w:cs="Arial"/>
          <w:i/>
          <w:noProof/>
          <w:sz w:val="22"/>
          <w:szCs w:val="22"/>
        </w:rPr>
        <w:t xml:space="preserve">Immunity. </w:t>
      </w:r>
      <w:r w:rsidRPr="00DA0452">
        <w:rPr>
          <w:rFonts w:ascii="Arial" w:hAnsi="Arial" w:cs="Arial"/>
          <w:noProof/>
          <w:sz w:val="22"/>
          <w:szCs w:val="22"/>
        </w:rPr>
        <w:t>2015;42(6):991-1004.</w:t>
      </w:r>
    </w:p>
    <w:p w14:paraId="32D5FE6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32.</w:t>
      </w:r>
      <w:r w:rsidRPr="00DA0452">
        <w:rPr>
          <w:rFonts w:ascii="Arial" w:hAnsi="Arial" w:cs="Arial"/>
          <w:noProof/>
          <w:sz w:val="22"/>
          <w:szCs w:val="22"/>
        </w:rPr>
        <w:tab/>
        <w:t xml:space="preserve">Keenan RT. The biology of urate. </w:t>
      </w:r>
      <w:r w:rsidRPr="00DA0452">
        <w:rPr>
          <w:rFonts w:ascii="Arial" w:hAnsi="Arial" w:cs="Arial"/>
          <w:i/>
          <w:noProof/>
          <w:sz w:val="22"/>
          <w:szCs w:val="22"/>
        </w:rPr>
        <w:t xml:space="preserve">Seminars in arthritis and rheumatism. </w:t>
      </w:r>
      <w:r w:rsidRPr="00DA0452">
        <w:rPr>
          <w:rFonts w:ascii="Arial" w:hAnsi="Arial" w:cs="Arial"/>
          <w:noProof/>
          <w:sz w:val="22"/>
          <w:szCs w:val="22"/>
        </w:rPr>
        <w:t>2020;50(3s):S2-s10.</w:t>
      </w:r>
    </w:p>
    <w:p w14:paraId="447AE9D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33.</w:t>
      </w:r>
      <w:r w:rsidRPr="00DA0452">
        <w:rPr>
          <w:rFonts w:ascii="Arial" w:hAnsi="Arial" w:cs="Arial"/>
          <w:noProof/>
          <w:sz w:val="22"/>
          <w:szCs w:val="22"/>
        </w:rPr>
        <w:tab/>
        <w:t xml:space="preserve">Martinon F. Signaling by ROS drives inflammasome activation. </w:t>
      </w:r>
      <w:r w:rsidRPr="00DA0452">
        <w:rPr>
          <w:rFonts w:ascii="Arial" w:hAnsi="Arial" w:cs="Arial"/>
          <w:i/>
          <w:noProof/>
          <w:sz w:val="22"/>
          <w:szCs w:val="22"/>
        </w:rPr>
        <w:t xml:space="preserve">European journal of immunology. </w:t>
      </w:r>
      <w:r w:rsidRPr="00DA0452">
        <w:rPr>
          <w:rFonts w:ascii="Arial" w:hAnsi="Arial" w:cs="Arial"/>
          <w:noProof/>
          <w:sz w:val="22"/>
          <w:szCs w:val="22"/>
        </w:rPr>
        <w:t>2010;40(3):616-619.</w:t>
      </w:r>
    </w:p>
    <w:p w14:paraId="216C27BD"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34.</w:t>
      </w:r>
      <w:r w:rsidRPr="00DA0452">
        <w:rPr>
          <w:rFonts w:ascii="Arial" w:hAnsi="Arial" w:cs="Arial"/>
          <w:noProof/>
          <w:sz w:val="22"/>
          <w:szCs w:val="22"/>
        </w:rPr>
        <w:tab/>
        <w:t xml:space="preserve">Sun Y, Lu Y, Saredy J, et al. ROS systems are a new integrated network for sensing homeostasis and alarming stresses in organelle metabolic processes. </w:t>
      </w:r>
      <w:r w:rsidRPr="00DA0452">
        <w:rPr>
          <w:rFonts w:ascii="Arial" w:hAnsi="Arial" w:cs="Arial"/>
          <w:i/>
          <w:noProof/>
          <w:sz w:val="22"/>
          <w:szCs w:val="22"/>
        </w:rPr>
        <w:t xml:space="preserve">Redox Biol. </w:t>
      </w:r>
      <w:r w:rsidRPr="00DA0452">
        <w:rPr>
          <w:rFonts w:ascii="Arial" w:hAnsi="Arial" w:cs="Arial"/>
          <w:noProof/>
          <w:sz w:val="22"/>
          <w:szCs w:val="22"/>
        </w:rPr>
        <w:t>2020:101696.</w:t>
      </w:r>
    </w:p>
    <w:p w14:paraId="50ACC51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35.</w:t>
      </w:r>
      <w:r w:rsidRPr="00DA0452">
        <w:rPr>
          <w:rFonts w:ascii="Arial" w:hAnsi="Arial" w:cs="Arial"/>
          <w:noProof/>
          <w:sz w:val="22"/>
          <w:szCs w:val="22"/>
        </w:rPr>
        <w:tab/>
        <w:t xml:space="preserve">Csak T, Ganz M, Pespisa J, Kodys K, Dolganiuc A, Szabo G. Fatty acid and endotoxin activate inflammasomes in mouse hepatocytes that release danger signals to stimulate immune cells. </w:t>
      </w:r>
      <w:r w:rsidRPr="00DA0452">
        <w:rPr>
          <w:rFonts w:ascii="Arial" w:hAnsi="Arial" w:cs="Arial"/>
          <w:i/>
          <w:noProof/>
          <w:sz w:val="22"/>
          <w:szCs w:val="22"/>
        </w:rPr>
        <w:t xml:space="preserve">Hepatology (Baltimore, Md.). </w:t>
      </w:r>
      <w:r w:rsidRPr="00DA0452">
        <w:rPr>
          <w:rFonts w:ascii="Arial" w:hAnsi="Arial" w:cs="Arial"/>
          <w:noProof/>
          <w:sz w:val="22"/>
          <w:szCs w:val="22"/>
        </w:rPr>
        <w:t>2011;54(1):133-144.</w:t>
      </w:r>
    </w:p>
    <w:p w14:paraId="5E3025F0"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36.</w:t>
      </w:r>
      <w:r w:rsidRPr="00DA0452">
        <w:rPr>
          <w:rFonts w:ascii="Arial" w:hAnsi="Arial" w:cs="Arial"/>
          <w:noProof/>
          <w:sz w:val="22"/>
          <w:szCs w:val="22"/>
        </w:rPr>
        <w:tab/>
        <w:t xml:space="preserve">Burdette D, Haskett A, Presser L, McRae S, Iqbal J, Waris G. Hepatitis C virus activates interleukin-1β via caspase-1-inflammasome complex. </w:t>
      </w:r>
      <w:r w:rsidRPr="00DA0452">
        <w:rPr>
          <w:rFonts w:ascii="Arial" w:hAnsi="Arial" w:cs="Arial"/>
          <w:i/>
          <w:noProof/>
          <w:sz w:val="22"/>
          <w:szCs w:val="22"/>
        </w:rPr>
        <w:t xml:space="preserve">The Journal of general virology. </w:t>
      </w:r>
      <w:r w:rsidRPr="00DA0452">
        <w:rPr>
          <w:rFonts w:ascii="Arial" w:hAnsi="Arial" w:cs="Arial"/>
          <w:noProof/>
          <w:sz w:val="22"/>
          <w:szCs w:val="22"/>
        </w:rPr>
        <w:t>2012;93(Pt 2):235-246.</w:t>
      </w:r>
    </w:p>
    <w:p w14:paraId="35052FDB"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37.</w:t>
      </w:r>
      <w:r w:rsidRPr="00DA0452">
        <w:rPr>
          <w:rFonts w:ascii="Arial" w:hAnsi="Arial" w:cs="Arial"/>
          <w:noProof/>
          <w:sz w:val="22"/>
          <w:szCs w:val="22"/>
        </w:rPr>
        <w:tab/>
        <w:t xml:space="preserve">Zhu P, Duan L, Chen J, et al. Gene silencing of NALP3 protects against liver ischemia-reperfusion injury in mice. </w:t>
      </w:r>
      <w:r w:rsidRPr="00DA0452">
        <w:rPr>
          <w:rFonts w:ascii="Arial" w:hAnsi="Arial" w:cs="Arial"/>
          <w:i/>
          <w:noProof/>
          <w:sz w:val="22"/>
          <w:szCs w:val="22"/>
        </w:rPr>
        <w:t xml:space="preserve">Human gene therapy. </w:t>
      </w:r>
      <w:r w:rsidRPr="00DA0452">
        <w:rPr>
          <w:rFonts w:ascii="Arial" w:hAnsi="Arial" w:cs="Arial"/>
          <w:noProof/>
          <w:sz w:val="22"/>
          <w:szCs w:val="22"/>
        </w:rPr>
        <w:t>2011;22(7):853-864.</w:t>
      </w:r>
    </w:p>
    <w:p w14:paraId="55903E3F"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lastRenderedPageBreak/>
        <w:t>38.</w:t>
      </w:r>
      <w:r w:rsidRPr="00DA0452">
        <w:rPr>
          <w:rFonts w:ascii="Arial" w:hAnsi="Arial" w:cs="Arial"/>
          <w:noProof/>
          <w:sz w:val="22"/>
          <w:szCs w:val="22"/>
        </w:rPr>
        <w:tab/>
        <w:t xml:space="preserve">Kanneganti TD, Lamkanfi M, Kim YG, et al. Pannexin-1-mediated recognition of bacterial molecules activates the cryopyrin inflammasome independent of Toll-like receptor signaling. </w:t>
      </w:r>
      <w:r w:rsidRPr="00DA0452">
        <w:rPr>
          <w:rFonts w:ascii="Arial" w:hAnsi="Arial" w:cs="Arial"/>
          <w:i/>
          <w:noProof/>
          <w:sz w:val="22"/>
          <w:szCs w:val="22"/>
        </w:rPr>
        <w:t xml:space="preserve">Immunity. </w:t>
      </w:r>
      <w:r w:rsidRPr="00DA0452">
        <w:rPr>
          <w:rFonts w:ascii="Arial" w:hAnsi="Arial" w:cs="Arial"/>
          <w:noProof/>
          <w:sz w:val="22"/>
          <w:szCs w:val="22"/>
        </w:rPr>
        <w:t>2007;26(4):433-443.</w:t>
      </w:r>
    </w:p>
    <w:p w14:paraId="32D09860"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39.</w:t>
      </w:r>
      <w:r w:rsidRPr="00DA0452">
        <w:rPr>
          <w:rFonts w:ascii="Arial" w:hAnsi="Arial" w:cs="Arial"/>
          <w:noProof/>
          <w:sz w:val="22"/>
          <w:szCs w:val="22"/>
        </w:rPr>
        <w:tab/>
        <w:t xml:space="preserve">Vandanmagsar B, Youm YH, Ravussin A, et al. The NLRP3 inflammasome instigates obesity-induced inflammation and insulin resistance. </w:t>
      </w:r>
      <w:r w:rsidRPr="00DA0452">
        <w:rPr>
          <w:rFonts w:ascii="Arial" w:hAnsi="Arial" w:cs="Arial"/>
          <w:i/>
          <w:noProof/>
          <w:sz w:val="22"/>
          <w:szCs w:val="22"/>
        </w:rPr>
        <w:t xml:space="preserve">Nature medicine. </w:t>
      </w:r>
      <w:r w:rsidRPr="00DA0452">
        <w:rPr>
          <w:rFonts w:ascii="Arial" w:hAnsi="Arial" w:cs="Arial"/>
          <w:noProof/>
          <w:sz w:val="22"/>
          <w:szCs w:val="22"/>
        </w:rPr>
        <w:t>2011;17(2):179-188.</w:t>
      </w:r>
    </w:p>
    <w:p w14:paraId="50736527"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40.</w:t>
      </w:r>
      <w:r w:rsidRPr="00DA0452">
        <w:rPr>
          <w:rFonts w:ascii="Arial" w:hAnsi="Arial" w:cs="Arial"/>
          <w:noProof/>
          <w:sz w:val="22"/>
          <w:szCs w:val="22"/>
        </w:rPr>
        <w:tab/>
        <w:t xml:space="preserve">Gieling RG, Wallace K, Han YP. Interleukin-1 participates in the progression from liver injury to fibrosis. </w:t>
      </w:r>
      <w:r w:rsidRPr="00DA0452">
        <w:rPr>
          <w:rFonts w:ascii="Arial" w:hAnsi="Arial" w:cs="Arial"/>
          <w:i/>
          <w:noProof/>
          <w:sz w:val="22"/>
          <w:szCs w:val="22"/>
        </w:rPr>
        <w:t xml:space="preserve">American journal of physiology. Gastrointestinal and liver physiology. </w:t>
      </w:r>
      <w:r w:rsidRPr="00DA0452">
        <w:rPr>
          <w:rFonts w:ascii="Arial" w:hAnsi="Arial" w:cs="Arial"/>
          <w:noProof/>
          <w:sz w:val="22"/>
          <w:szCs w:val="22"/>
        </w:rPr>
        <w:t>2009;296(6):G1324-1331.</w:t>
      </w:r>
    </w:p>
    <w:p w14:paraId="54342670"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41.</w:t>
      </w:r>
      <w:r w:rsidRPr="00DA0452">
        <w:rPr>
          <w:rFonts w:ascii="Arial" w:hAnsi="Arial" w:cs="Arial"/>
          <w:noProof/>
          <w:sz w:val="22"/>
          <w:szCs w:val="22"/>
        </w:rPr>
        <w:tab/>
        <w:t xml:space="preserve">Witek RP, Stone WC, Karaca FG, et al. Pan-caspase inhibitor VX-166 reduces fibrosis in an animal model of nonalcoholic steatohepatitis. </w:t>
      </w:r>
      <w:r w:rsidRPr="00DA0452">
        <w:rPr>
          <w:rFonts w:ascii="Arial" w:hAnsi="Arial" w:cs="Arial"/>
          <w:i/>
          <w:noProof/>
          <w:sz w:val="22"/>
          <w:szCs w:val="22"/>
        </w:rPr>
        <w:t xml:space="preserve">Hepatology (Baltimore, Md.). </w:t>
      </w:r>
      <w:r w:rsidRPr="00DA0452">
        <w:rPr>
          <w:rFonts w:ascii="Arial" w:hAnsi="Arial" w:cs="Arial"/>
          <w:noProof/>
          <w:sz w:val="22"/>
          <w:szCs w:val="22"/>
        </w:rPr>
        <w:t>2009;50(5):1421-1430.</w:t>
      </w:r>
    </w:p>
    <w:p w14:paraId="547A5F7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42.</w:t>
      </w:r>
      <w:r w:rsidRPr="00DA0452">
        <w:rPr>
          <w:rFonts w:ascii="Arial" w:hAnsi="Arial" w:cs="Arial"/>
          <w:noProof/>
          <w:sz w:val="22"/>
          <w:szCs w:val="22"/>
        </w:rPr>
        <w:tab/>
        <w:t xml:space="preserve">Chen GY, Nunez G. Sterile inflammation: sensing and reacting to damage. </w:t>
      </w:r>
      <w:r w:rsidRPr="00DA0452">
        <w:rPr>
          <w:rFonts w:ascii="Arial" w:hAnsi="Arial" w:cs="Arial"/>
          <w:i/>
          <w:noProof/>
          <w:sz w:val="22"/>
          <w:szCs w:val="22"/>
        </w:rPr>
        <w:t xml:space="preserve">Nat Rev Immunol. </w:t>
      </w:r>
      <w:r w:rsidRPr="00DA0452">
        <w:rPr>
          <w:rFonts w:ascii="Arial" w:hAnsi="Arial" w:cs="Arial"/>
          <w:noProof/>
          <w:sz w:val="22"/>
          <w:szCs w:val="22"/>
        </w:rPr>
        <w:t>2010;10(12):826-837.</w:t>
      </w:r>
    </w:p>
    <w:p w14:paraId="5A779F74"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43.</w:t>
      </w:r>
      <w:r w:rsidRPr="00DA0452">
        <w:rPr>
          <w:rFonts w:ascii="Arial" w:hAnsi="Arial" w:cs="Arial"/>
          <w:noProof/>
          <w:sz w:val="22"/>
          <w:szCs w:val="22"/>
        </w:rPr>
        <w:tab/>
        <w:t xml:space="preserve">Kamo N, Ke B, Ghaffari AA, et al. ASC/caspase-1/IL-1beta signaling triggers inflammatory responses by promoting HMGB1 induction in liver ischemia/reperfusion injury. </w:t>
      </w:r>
      <w:r w:rsidRPr="00DA0452">
        <w:rPr>
          <w:rFonts w:ascii="Arial" w:hAnsi="Arial" w:cs="Arial"/>
          <w:i/>
          <w:noProof/>
          <w:sz w:val="22"/>
          <w:szCs w:val="22"/>
        </w:rPr>
        <w:t xml:space="preserve">Hepatology (Baltimore, Md.). </w:t>
      </w:r>
      <w:r w:rsidRPr="00DA0452">
        <w:rPr>
          <w:rFonts w:ascii="Arial" w:hAnsi="Arial" w:cs="Arial"/>
          <w:noProof/>
          <w:sz w:val="22"/>
          <w:szCs w:val="22"/>
        </w:rPr>
        <w:t>2013;58(1):351-362.</w:t>
      </w:r>
    </w:p>
    <w:p w14:paraId="10515A83"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44.</w:t>
      </w:r>
      <w:r w:rsidRPr="00DA0452">
        <w:rPr>
          <w:rFonts w:ascii="Arial" w:hAnsi="Arial" w:cs="Arial"/>
          <w:noProof/>
          <w:sz w:val="22"/>
          <w:szCs w:val="22"/>
        </w:rPr>
        <w:tab/>
        <w:t xml:space="preserve">Hong BJ, Liu H, Wang ZH, et al. Inflammasome activation involved in early inflammation reaction after liver transplantation. </w:t>
      </w:r>
      <w:r w:rsidRPr="00DA0452">
        <w:rPr>
          <w:rFonts w:ascii="Arial" w:hAnsi="Arial" w:cs="Arial"/>
          <w:i/>
          <w:noProof/>
          <w:sz w:val="22"/>
          <w:szCs w:val="22"/>
        </w:rPr>
        <w:t xml:space="preserve">Immunol Lett. </w:t>
      </w:r>
      <w:r w:rsidRPr="00DA0452">
        <w:rPr>
          <w:rFonts w:ascii="Arial" w:hAnsi="Arial" w:cs="Arial"/>
          <w:noProof/>
          <w:sz w:val="22"/>
          <w:szCs w:val="22"/>
        </w:rPr>
        <w:t>2017;190:265-271.</w:t>
      </w:r>
    </w:p>
    <w:p w14:paraId="467077D9"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45.</w:t>
      </w:r>
      <w:r w:rsidRPr="00DA0452">
        <w:rPr>
          <w:rFonts w:ascii="Arial" w:hAnsi="Arial" w:cs="Arial"/>
          <w:noProof/>
          <w:sz w:val="22"/>
          <w:szCs w:val="22"/>
        </w:rPr>
        <w:tab/>
        <w:t xml:space="preserve">Hoglen NC, Anselmo DM, Katori M, et al. A caspase inhibitor, IDN-6556, ameliorates early hepatic injury in an ex vivo rat model of warm and cold ischemia. </w:t>
      </w:r>
      <w:r w:rsidRPr="00DA0452">
        <w:rPr>
          <w:rFonts w:ascii="Arial" w:hAnsi="Arial" w:cs="Arial"/>
          <w:i/>
          <w:noProof/>
          <w:sz w:val="22"/>
          <w:szCs w:val="22"/>
        </w:rPr>
        <w:t xml:space="preserve">Liver Transpl. </w:t>
      </w:r>
      <w:r w:rsidRPr="00DA0452">
        <w:rPr>
          <w:rFonts w:ascii="Arial" w:hAnsi="Arial" w:cs="Arial"/>
          <w:noProof/>
          <w:sz w:val="22"/>
          <w:szCs w:val="22"/>
        </w:rPr>
        <w:t>2007;13(3):361-366.</w:t>
      </w:r>
    </w:p>
    <w:p w14:paraId="0F1A53C7"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46.</w:t>
      </w:r>
      <w:r w:rsidRPr="00DA0452">
        <w:rPr>
          <w:rFonts w:ascii="Arial" w:hAnsi="Arial" w:cs="Arial"/>
          <w:noProof/>
          <w:sz w:val="22"/>
          <w:szCs w:val="22"/>
        </w:rPr>
        <w:tab/>
        <w:t xml:space="preserve">Natori S, Higuchi H, Contreras P, Gores GJ. The caspase inhibitor IDN-6556 prevents caspase activation and apoptosis in sinusoidal endothelial cells during liver preservation injury. </w:t>
      </w:r>
      <w:r w:rsidRPr="00DA0452">
        <w:rPr>
          <w:rFonts w:ascii="Arial" w:hAnsi="Arial" w:cs="Arial"/>
          <w:i/>
          <w:noProof/>
          <w:sz w:val="22"/>
          <w:szCs w:val="22"/>
        </w:rPr>
        <w:t xml:space="preserve">Liver Transpl. </w:t>
      </w:r>
      <w:r w:rsidRPr="00DA0452">
        <w:rPr>
          <w:rFonts w:ascii="Arial" w:hAnsi="Arial" w:cs="Arial"/>
          <w:noProof/>
          <w:sz w:val="22"/>
          <w:szCs w:val="22"/>
        </w:rPr>
        <w:t>2003;9(3):278-284.</w:t>
      </w:r>
    </w:p>
    <w:p w14:paraId="7D56A5B8"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47.</w:t>
      </w:r>
      <w:r w:rsidRPr="00DA0452">
        <w:rPr>
          <w:rFonts w:ascii="Arial" w:hAnsi="Arial" w:cs="Arial"/>
          <w:noProof/>
          <w:sz w:val="22"/>
          <w:szCs w:val="22"/>
        </w:rPr>
        <w:tab/>
        <w:t xml:space="preserve">Yaron JR, Chen H, Ambadapadi S, et al. Serp-2, a virus-derived apoptosis and inflammasome inhibitor, attenuates liver ischemia-reperfusion injury in mice. </w:t>
      </w:r>
      <w:r w:rsidRPr="00DA0452">
        <w:rPr>
          <w:rFonts w:ascii="Arial" w:hAnsi="Arial" w:cs="Arial"/>
          <w:i/>
          <w:noProof/>
          <w:sz w:val="22"/>
          <w:szCs w:val="22"/>
        </w:rPr>
        <w:t xml:space="preserve">J Inflamm (Lond). </w:t>
      </w:r>
      <w:r w:rsidRPr="00DA0452">
        <w:rPr>
          <w:rFonts w:ascii="Arial" w:hAnsi="Arial" w:cs="Arial"/>
          <w:noProof/>
          <w:sz w:val="22"/>
          <w:szCs w:val="22"/>
        </w:rPr>
        <w:t>2019;16:12.</w:t>
      </w:r>
    </w:p>
    <w:p w14:paraId="77343D5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48.</w:t>
      </w:r>
      <w:r w:rsidRPr="00DA0452">
        <w:rPr>
          <w:rFonts w:ascii="Arial" w:hAnsi="Arial" w:cs="Arial"/>
          <w:noProof/>
          <w:sz w:val="22"/>
          <w:szCs w:val="22"/>
        </w:rPr>
        <w:tab/>
        <w:t xml:space="preserve">Li J, Zhao J, Xu M, et al. Blocking GSDMD processing in innate immune cells but not in hepatocytes protects hepatic ischemia-reperfusion injury. </w:t>
      </w:r>
      <w:r w:rsidRPr="00DA0452">
        <w:rPr>
          <w:rFonts w:ascii="Arial" w:hAnsi="Arial" w:cs="Arial"/>
          <w:i/>
          <w:noProof/>
          <w:sz w:val="22"/>
          <w:szCs w:val="22"/>
        </w:rPr>
        <w:t xml:space="preserve">Cell Death Dis. </w:t>
      </w:r>
      <w:r w:rsidRPr="00DA0452">
        <w:rPr>
          <w:rFonts w:ascii="Arial" w:hAnsi="Arial" w:cs="Arial"/>
          <w:noProof/>
          <w:sz w:val="22"/>
          <w:szCs w:val="22"/>
        </w:rPr>
        <w:t>2020;11(4):244.</w:t>
      </w:r>
    </w:p>
    <w:p w14:paraId="170B152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49.</w:t>
      </w:r>
      <w:r w:rsidRPr="00DA0452">
        <w:rPr>
          <w:rFonts w:ascii="Arial" w:hAnsi="Arial" w:cs="Arial"/>
          <w:noProof/>
          <w:sz w:val="22"/>
          <w:szCs w:val="22"/>
        </w:rPr>
        <w:tab/>
        <w:t xml:space="preserve">Jimenez-Castro MB, Cornide-Petronio ME, Gracia-Sancho J, Peralta C. Inflammasome-Mediated Inflammation in Liver Ischemia-Reperfusion Injury. </w:t>
      </w:r>
      <w:r w:rsidRPr="00DA0452">
        <w:rPr>
          <w:rFonts w:ascii="Arial" w:hAnsi="Arial" w:cs="Arial"/>
          <w:i/>
          <w:noProof/>
          <w:sz w:val="22"/>
          <w:szCs w:val="22"/>
        </w:rPr>
        <w:t xml:space="preserve">Cells. </w:t>
      </w:r>
      <w:r w:rsidRPr="00DA0452">
        <w:rPr>
          <w:rFonts w:ascii="Arial" w:hAnsi="Arial" w:cs="Arial"/>
          <w:noProof/>
          <w:sz w:val="22"/>
          <w:szCs w:val="22"/>
        </w:rPr>
        <w:t>2019;8(10).</w:t>
      </w:r>
    </w:p>
    <w:p w14:paraId="79BB7C3A"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50.</w:t>
      </w:r>
      <w:r w:rsidRPr="00DA0452">
        <w:rPr>
          <w:rFonts w:ascii="Arial" w:hAnsi="Arial" w:cs="Arial"/>
          <w:noProof/>
          <w:sz w:val="22"/>
          <w:szCs w:val="22"/>
        </w:rPr>
        <w:tab/>
        <w:t xml:space="preserve">Imaeda AB, Watanabe A, Sohail MA, et al. Acetaminophen-induced hepatotoxicity in mice is dependent on Tlr9 and the Nalp3 inflammasome. </w:t>
      </w:r>
      <w:r w:rsidRPr="00DA0452">
        <w:rPr>
          <w:rFonts w:ascii="Arial" w:hAnsi="Arial" w:cs="Arial"/>
          <w:i/>
          <w:noProof/>
          <w:sz w:val="22"/>
          <w:szCs w:val="22"/>
        </w:rPr>
        <w:t xml:space="preserve">J Clin Invest. </w:t>
      </w:r>
      <w:r w:rsidRPr="00DA0452">
        <w:rPr>
          <w:rFonts w:ascii="Arial" w:hAnsi="Arial" w:cs="Arial"/>
          <w:noProof/>
          <w:sz w:val="22"/>
          <w:szCs w:val="22"/>
        </w:rPr>
        <w:t>2009;119(2):305-314.</w:t>
      </w:r>
    </w:p>
    <w:p w14:paraId="0DF39D2B"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51.</w:t>
      </w:r>
      <w:r w:rsidRPr="00DA0452">
        <w:rPr>
          <w:rFonts w:ascii="Arial" w:hAnsi="Arial" w:cs="Arial"/>
          <w:noProof/>
          <w:sz w:val="22"/>
          <w:szCs w:val="22"/>
        </w:rPr>
        <w:tab/>
        <w:t xml:space="preserve">Kayagaki N, Warming S, Lamkanfi M, et al. Non-canonical inflammasome activation targets caspase-11. </w:t>
      </w:r>
      <w:r w:rsidRPr="00DA0452">
        <w:rPr>
          <w:rFonts w:ascii="Arial" w:hAnsi="Arial" w:cs="Arial"/>
          <w:i/>
          <w:noProof/>
          <w:sz w:val="22"/>
          <w:szCs w:val="22"/>
        </w:rPr>
        <w:t xml:space="preserve">Nature. </w:t>
      </w:r>
      <w:r w:rsidRPr="00DA0452">
        <w:rPr>
          <w:rFonts w:ascii="Arial" w:hAnsi="Arial" w:cs="Arial"/>
          <w:noProof/>
          <w:sz w:val="22"/>
          <w:szCs w:val="22"/>
        </w:rPr>
        <w:t>2011;479(7371):117-121.</w:t>
      </w:r>
    </w:p>
    <w:p w14:paraId="3BFFB7C1"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52.</w:t>
      </w:r>
      <w:r w:rsidRPr="00DA0452">
        <w:rPr>
          <w:rFonts w:ascii="Arial" w:hAnsi="Arial" w:cs="Arial"/>
          <w:noProof/>
          <w:sz w:val="22"/>
          <w:szCs w:val="22"/>
        </w:rPr>
        <w:tab/>
        <w:t xml:space="preserve">Netea MG, Dominguez-Andres J, Barreiro LB, et al. Defining trained immunity and its role in health and disease. </w:t>
      </w:r>
      <w:r w:rsidRPr="00DA0452">
        <w:rPr>
          <w:rFonts w:ascii="Arial" w:hAnsi="Arial" w:cs="Arial"/>
          <w:i/>
          <w:noProof/>
          <w:sz w:val="22"/>
          <w:szCs w:val="22"/>
        </w:rPr>
        <w:t xml:space="preserve">Nat Rev Immunol. </w:t>
      </w:r>
      <w:r w:rsidRPr="00DA0452">
        <w:rPr>
          <w:rFonts w:ascii="Arial" w:hAnsi="Arial" w:cs="Arial"/>
          <w:noProof/>
          <w:sz w:val="22"/>
          <w:szCs w:val="22"/>
        </w:rPr>
        <w:t>2020;20(6):375-388.</w:t>
      </w:r>
    </w:p>
    <w:p w14:paraId="7F3896E8"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53.</w:t>
      </w:r>
      <w:r w:rsidRPr="00DA0452">
        <w:rPr>
          <w:rFonts w:ascii="Arial" w:hAnsi="Arial" w:cs="Arial"/>
          <w:noProof/>
          <w:sz w:val="22"/>
          <w:szCs w:val="22"/>
        </w:rPr>
        <w:tab/>
        <w:t xml:space="preserve">Zhong C, Yang X, Feng Y, Yu J. Trained Immunity: An Underlying Driver of Inflammatory Atherosclerosis. </w:t>
      </w:r>
      <w:r w:rsidRPr="00DA0452">
        <w:rPr>
          <w:rFonts w:ascii="Arial" w:hAnsi="Arial" w:cs="Arial"/>
          <w:i/>
          <w:noProof/>
          <w:sz w:val="22"/>
          <w:szCs w:val="22"/>
        </w:rPr>
        <w:t xml:space="preserve">Front Immunol. </w:t>
      </w:r>
      <w:r w:rsidRPr="00DA0452">
        <w:rPr>
          <w:rFonts w:ascii="Arial" w:hAnsi="Arial" w:cs="Arial"/>
          <w:noProof/>
          <w:sz w:val="22"/>
          <w:szCs w:val="22"/>
        </w:rPr>
        <w:t>2020;11:284.</w:t>
      </w:r>
    </w:p>
    <w:p w14:paraId="7342C746"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54.</w:t>
      </w:r>
      <w:r w:rsidRPr="00DA0452">
        <w:rPr>
          <w:rFonts w:ascii="Arial" w:hAnsi="Arial" w:cs="Arial"/>
          <w:noProof/>
          <w:sz w:val="22"/>
          <w:szCs w:val="22"/>
        </w:rPr>
        <w:tab/>
        <w:t xml:space="preserve">Lu Y, Sun Y, Drummer Ct, et al. Increased acetylation of H3K14 in the genomic regions that encode trained immunity enzymes in lysophosphatidylcholine-activated human aortic endothelial cells - Novel qualification markers for chronic disease risk factors and conditional DAMPs. </w:t>
      </w:r>
      <w:r w:rsidRPr="00DA0452">
        <w:rPr>
          <w:rFonts w:ascii="Arial" w:hAnsi="Arial" w:cs="Arial"/>
          <w:i/>
          <w:noProof/>
          <w:sz w:val="22"/>
          <w:szCs w:val="22"/>
        </w:rPr>
        <w:t xml:space="preserve">Redox Biol. </w:t>
      </w:r>
      <w:r w:rsidRPr="00DA0452">
        <w:rPr>
          <w:rFonts w:ascii="Arial" w:hAnsi="Arial" w:cs="Arial"/>
          <w:noProof/>
          <w:sz w:val="22"/>
          <w:szCs w:val="22"/>
        </w:rPr>
        <w:t>2019;24:101221.</w:t>
      </w:r>
    </w:p>
    <w:p w14:paraId="6321D169"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55.</w:t>
      </w:r>
      <w:r w:rsidRPr="00DA0452">
        <w:rPr>
          <w:rFonts w:ascii="Arial" w:hAnsi="Arial" w:cs="Arial"/>
          <w:noProof/>
          <w:sz w:val="22"/>
          <w:szCs w:val="22"/>
        </w:rPr>
        <w:tab/>
        <w:t xml:space="preserve">Knudsen AR, Kannerup AS, Dich R, et al. Ischemic pre- and postconditioning has pronounced effects on gene expression profiles in the rat liver after ischemia/reperfusion. </w:t>
      </w:r>
      <w:r w:rsidRPr="00DA0452">
        <w:rPr>
          <w:rFonts w:ascii="Arial" w:hAnsi="Arial" w:cs="Arial"/>
          <w:i/>
          <w:noProof/>
          <w:sz w:val="22"/>
          <w:szCs w:val="22"/>
        </w:rPr>
        <w:t xml:space="preserve">American journal of physiology. Gastrointestinal and liver physiology. </w:t>
      </w:r>
      <w:r w:rsidRPr="00DA0452">
        <w:rPr>
          <w:rFonts w:ascii="Arial" w:hAnsi="Arial" w:cs="Arial"/>
          <w:noProof/>
          <w:sz w:val="22"/>
          <w:szCs w:val="22"/>
        </w:rPr>
        <w:t>2012;303(4):G482-489.</w:t>
      </w:r>
    </w:p>
    <w:p w14:paraId="3478E50E"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56.</w:t>
      </w:r>
      <w:r w:rsidRPr="00DA0452">
        <w:rPr>
          <w:rFonts w:ascii="Arial" w:hAnsi="Arial" w:cs="Arial"/>
          <w:noProof/>
          <w:sz w:val="22"/>
          <w:szCs w:val="22"/>
        </w:rPr>
        <w:tab/>
        <w:t xml:space="preserve">Broz P, Pelegrin P, Shao F. The gasdermins, a protein family executing cell death and inflammation. </w:t>
      </w:r>
      <w:r w:rsidRPr="00DA0452">
        <w:rPr>
          <w:rFonts w:ascii="Arial" w:hAnsi="Arial" w:cs="Arial"/>
          <w:i/>
          <w:noProof/>
          <w:sz w:val="22"/>
          <w:szCs w:val="22"/>
        </w:rPr>
        <w:t xml:space="preserve">Nat Rev Immunol. </w:t>
      </w:r>
      <w:r w:rsidRPr="00DA0452">
        <w:rPr>
          <w:rFonts w:ascii="Arial" w:hAnsi="Arial" w:cs="Arial"/>
          <w:noProof/>
          <w:sz w:val="22"/>
          <w:szCs w:val="22"/>
        </w:rPr>
        <w:t>2020;20(3):143-157.</w:t>
      </w:r>
    </w:p>
    <w:p w14:paraId="7367F0B8"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57.</w:t>
      </w:r>
      <w:r w:rsidRPr="00DA0452">
        <w:rPr>
          <w:rFonts w:ascii="Arial" w:hAnsi="Arial" w:cs="Arial"/>
          <w:noProof/>
          <w:sz w:val="22"/>
          <w:szCs w:val="22"/>
        </w:rPr>
        <w:tab/>
        <w:t xml:space="preserve">Ng B, Yang F, Huston DP, et al. Increased noncanonical splicing of autoantigen transcripts provides the structural basis for expression of untolerized epitopes. </w:t>
      </w:r>
      <w:r w:rsidRPr="00DA0452">
        <w:rPr>
          <w:rFonts w:ascii="Arial" w:hAnsi="Arial" w:cs="Arial"/>
          <w:i/>
          <w:noProof/>
          <w:sz w:val="22"/>
          <w:szCs w:val="22"/>
        </w:rPr>
        <w:t xml:space="preserve">J Allergy Clin Immunol. </w:t>
      </w:r>
      <w:r w:rsidRPr="00DA0452">
        <w:rPr>
          <w:rFonts w:ascii="Arial" w:hAnsi="Arial" w:cs="Arial"/>
          <w:noProof/>
          <w:sz w:val="22"/>
          <w:szCs w:val="22"/>
        </w:rPr>
        <w:t>2004;114(6):1463-1470.</w:t>
      </w:r>
    </w:p>
    <w:p w14:paraId="16D6FD8E"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lastRenderedPageBreak/>
        <w:t>58.</w:t>
      </w:r>
      <w:r w:rsidRPr="00DA0452">
        <w:rPr>
          <w:rFonts w:ascii="Arial" w:hAnsi="Arial" w:cs="Arial"/>
          <w:noProof/>
          <w:sz w:val="22"/>
          <w:szCs w:val="22"/>
        </w:rPr>
        <w:tab/>
        <w:t xml:space="preserve">Yin Y, Yan Y, Jiang X, et al. Inflammasomes are differentially expressed in cardiovascular and other tissues. </w:t>
      </w:r>
      <w:r w:rsidRPr="00DA0452">
        <w:rPr>
          <w:rFonts w:ascii="Arial" w:hAnsi="Arial" w:cs="Arial"/>
          <w:i/>
          <w:noProof/>
          <w:sz w:val="22"/>
          <w:szCs w:val="22"/>
        </w:rPr>
        <w:t xml:space="preserve">Int J Immunopathol Pharmacol. </w:t>
      </w:r>
      <w:r w:rsidRPr="00DA0452">
        <w:rPr>
          <w:rFonts w:ascii="Arial" w:hAnsi="Arial" w:cs="Arial"/>
          <w:noProof/>
          <w:sz w:val="22"/>
          <w:szCs w:val="22"/>
        </w:rPr>
        <w:t>2009;22(2):311-322.</w:t>
      </w:r>
    </w:p>
    <w:p w14:paraId="3FC8A1C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59.</w:t>
      </w:r>
      <w:r w:rsidRPr="00DA0452">
        <w:rPr>
          <w:rFonts w:ascii="Arial" w:hAnsi="Arial" w:cs="Arial"/>
          <w:noProof/>
          <w:sz w:val="22"/>
          <w:szCs w:val="22"/>
        </w:rPr>
        <w:tab/>
        <w:t xml:space="preserve">Li X, Mai J, Virtue A, et al. IL-35 is a novel responsive anti-inflammatory cytokine--a new system of categorizing anti-inflammatory cytokines. </w:t>
      </w:r>
      <w:r w:rsidRPr="00DA0452">
        <w:rPr>
          <w:rFonts w:ascii="Arial" w:hAnsi="Arial" w:cs="Arial"/>
          <w:i/>
          <w:noProof/>
          <w:sz w:val="22"/>
          <w:szCs w:val="22"/>
        </w:rPr>
        <w:t xml:space="preserve">PLoS One. </w:t>
      </w:r>
      <w:r w:rsidRPr="00DA0452">
        <w:rPr>
          <w:rFonts w:ascii="Arial" w:hAnsi="Arial" w:cs="Arial"/>
          <w:noProof/>
          <w:sz w:val="22"/>
          <w:szCs w:val="22"/>
        </w:rPr>
        <w:t>2012;7(3):e33628.</w:t>
      </w:r>
    </w:p>
    <w:p w14:paraId="3C9DC36A"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60.</w:t>
      </w:r>
      <w:r w:rsidRPr="00DA0452">
        <w:rPr>
          <w:rFonts w:ascii="Arial" w:hAnsi="Arial" w:cs="Arial"/>
          <w:noProof/>
          <w:sz w:val="22"/>
          <w:szCs w:val="22"/>
        </w:rPr>
        <w:tab/>
        <w:t xml:space="preserve">Xu K, Yang WY, Nanayakkara GK, et al. gaTa3, hDac6, and Bcl6 regulate FOXP3+ Treg Plasticity and Determine Treg conversion into either novel antigen-Presenting cell-like Treg or Th1-Treg. </w:t>
      </w:r>
      <w:r w:rsidRPr="00DA0452">
        <w:rPr>
          <w:rFonts w:ascii="Arial" w:hAnsi="Arial" w:cs="Arial"/>
          <w:i/>
          <w:noProof/>
          <w:sz w:val="22"/>
          <w:szCs w:val="22"/>
        </w:rPr>
        <w:t xml:space="preserve">Frontiers in immunology. </w:t>
      </w:r>
      <w:r w:rsidRPr="00DA0452">
        <w:rPr>
          <w:rFonts w:ascii="Arial" w:hAnsi="Arial" w:cs="Arial"/>
          <w:noProof/>
          <w:sz w:val="22"/>
          <w:szCs w:val="22"/>
        </w:rPr>
        <w:t>2018;9:45.</w:t>
      </w:r>
    </w:p>
    <w:p w14:paraId="3C722974"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61.</w:t>
      </w:r>
      <w:r w:rsidRPr="00DA0452">
        <w:rPr>
          <w:rFonts w:ascii="Arial" w:hAnsi="Arial" w:cs="Arial"/>
          <w:noProof/>
          <w:sz w:val="22"/>
          <w:szCs w:val="22"/>
        </w:rPr>
        <w:tab/>
        <w:t xml:space="preserve">Huber N, Sakai N, Eismann T, et al. Age-related decrease in proteasome expression contributes to defective nuclear factor-kappaB activation during hepatic ischemia/reperfusion. </w:t>
      </w:r>
      <w:r w:rsidRPr="00DA0452">
        <w:rPr>
          <w:rFonts w:ascii="Arial" w:hAnsi="Arial" w:cs="Arial"/>
          <w:i/>
          <w:noProof/>
          <w:sz w:val="22"/>
          <w:szCs w:val="22"/>
        </w:rPr>
        <w:t xml:space="preserve">Hepatology (Baltimore, Md.). </w:t>
      </w:r>
      <w:r w:rsidRPr="00DA0452">
        <w:rPr>
          <w:rFonts w:ascii="Arial" w:hAnsi="Arial" w:cs="Arial"/>
          <w:noProof/>
          <w:sz w:val="22"/>
          <w:szCs w:val="22"/>
        </w:rPr>
        <w:t>2009;49(5):1718-1728.</w:t>
      </w:r>
    </w:p>
    <w:p w14:paraId="486F3C7E"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62.</w:t>
      </w:r>
      <w:r w:rsidRPr="00DA0452">
        <w:rPr>
          <w:rFonts w:ascii="Arial" w:hAnsi="Arial" w:cs="Arial"/>
          <w:noProof/>
          <w:sz w:val="22"/>
          <w:szCs w:val="22"/>
        </w:rPr>
        <w:tab/>
        <w:t xml:space="preserve">Campbell L, Raheem I, Malemud CJ, Askari AD. The Relationship between NALP3 and Autoinflammatory Syndromes. </w:t>
      </w:r>
      <w:r w:rsidRPr="00DA0452">
        <w:rPr>
          <w:rFonts w:ascii="Arial" w:hAnsi="Arial" w:cs="Arial"/>
          <w:i/>
          <w:noProof/>
          <w:sz w:val="22"/>
          <w:szCs w:val="22"/>
        </w:rPr>
        <w:t xml:space="preserve">Int J Mol Sci. </w:t>
      </w:r>
      <w:r w:rsidRPr="00DA0452">
        <w:rPr>
          <w:rFonts w:ascii="Arial" w:hAnsi="Arial" w:cs="Arial"/>
          <w:noProof/>
          <w:sz w:val="22"/>
          <w:szCs w:val="22"/>
        </w:rPr>
        <w:t>2016;17(5).</w:t>
      </w:r>
    </w:p>
    <w:p w14:paraId="4D7B2762"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63.</w:t>
      </w:r>
      <w:r w:rsidRPr="00DA0452">
        <w:rPr>
          <w:rFonts w:ascii="Arial" w:hAnsi="Arial" w:cs="Arial"/>
          <w:noProof/>
          <w:sz w:val="22"/>
          <w:szCs w:val="22"/>
        </w:rPr>
        <w:tab/>
        <w:t xml:space="preserve">Xavier A, Al-Zeer MA, Meyer TF, Daumke O. hGBP1 Coordinates Chlamydia Restriction and Inflammasome Activation through Sequential GTP Hydrolysis. </w:t>
      </w:r>
      <w:r w:rsidRPr="00DA0452">
        <w:rPr>
          <w:rFonts w:ascii="Arial" w:hAnsi="Arial" w:cs="Arial"/>
          <w:i/>
          <w:noProof/>
          <w:sz w:val="22"/>
          <w:szCs w:val="22"/>
        </w:rPr>
        <w:t xml:space="preserve">Cell Rep. </w:t>
      </w:r>
      <w:r w:rsidRPr="00DA0452">
        <w:rPr>
          <w:rFonts w:ascii="Arial" w:hAnsi="Arial" w:cs="Arial"/>
          <w:noProof/>
          <w:sz w:val="22"/>
          <w:szCs w:val="22"/>
        </w:rPr>
        <w:t>2020;31(7):107667.</w:t>
      </w:r>
    </w:p>
    <w:p w14:paraId="36F84274"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64.</w:t>
      </w:r>
      <w:r w:rsidRPr="00DA0452">
        <w:rPr>
          <w:rFonts w:ascii="Arial" w:hAnsi="Arial" w:cs="Arial"/>
          <w:noProof/>
          <w:sz w:val="22"/>
          <w:szCs w:val="22"/>
        </w:rPr>
        <w:tab/>
        <w:t xml:space="preserve">Koltes JE, Fritz-Waters E, Eisley CJ, et al. Identification of a putative quantitative trait nucleotide in guanylate binding protein 5 for host response to PRRS virus infection. </w:t>
      </w:r>
      <w:r w:rsidRPr="00DA0452">
        <w:rPr>
          <w:rFonts w:ascii="Arial" w:hAnsi="Arial" w:cs="Arial"/>
          <w:i/>
          <w:noProof/>
          <w:sz w:val="22"/>
          <w:szCs w:val="22"/>
        </w:rPr>
        <w:t xml:space="preserve">BMC Genomics. </w:t>
      </w:r>
      <w:r w:rsidRPr="00DA0452">
        <w:rPr>
          <w:rFonts w:ascii="Arial" w:hAnsi="Arial" w:cs="Arial"/>
          <w:noProof/>
          <w:sz w:val="22"/>
          <w:szCs w:val="22"/>
        </w:rPr>
        <w:t>2015;16:412.</w:t>
      </w:r>
    </w:p>
    <w:p w14:paraId="1F1A6C70"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65.</w:t>
      </w:r>
      <w:r w:rsidRPr="00DA0452">
        <w:rPr>
          <w:rFonts w:ascii="Arial" w:hAnsi="Arial" w:cs="Arial"/>
          <w:noProof/>
          <w:sz w:val="22"/>
          <w:szCs w:val="22"/>
        </w:rPr>
        <w:tab/>
        <w:t xml:space="preserve">Tyrkalska SD, Candel S, Angosto D, et al. Neutrophils mediate Salmonella Typhimurium clearance through the GBP4 inflammasome-dependent production of prostaglandins. </w:t>
      </w:r>
      <w:r w:rsidRPr="00DA0452">
        <w:rPr>
          <w:rFonts w:ascii="Arial" w:hAnsi="Arial" w:cs="Arial"/>
          <w:i/>
          <w:noProof/>
          <w:sz w:val="22"/>
          <w:szCs w:val="22"/>
        </w:rPr>
        <w:t xml:space="preserve">Nat Commun. </w:t>
      </w:r>
      <w:r w:rsidRPr="00DA0452">
        <w:rPr>
          <w:rFonts w:ascii="Arial" w:hAnsi="Arial" w:cs="Arial"/>
          <w:noProof/>
          <w:sz w:val="22"/>
          <w:szCs w:val="22"/>
        </w:rPr>
        <w:t>2016;7:12077.</w:t>
      </w:r>
    </w:p>
    <w:p w14:paraId="38BEDAF6"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66.</w:t>
      </w:r>
      <w:r w:rsidRPr="00DA0452">
        <w:rPr>
          <w:rFonts w:ascii="Arial" w:hAnsi="Arial" w:cs="Arial"/>
          <w:noProof/>
          <w:sz w:val="22"/>
          <w:szCs w:val="22"/>
        </w:rPr>
        <w:tab/>
        <w:t xml:space="preserve">Barbier L, Ferhat M, Salame E, et al. Interleukin-1 Family Cytokines: Keystones in Liver Inflammatory Diseases. </w:t>
      </w:r>
      <w:r w:rsidRPr="00DA0452">
        <w:rPr>
          <w:rFonts w:ascii="Arial" w:hAnsi="Arial" w:cs="Arial"/>
          <w:i/>
          <w:noProof/>
          <w:sz w:val="22"/>
          <w:szCs w:val="22"/>
        </w:rPr>
        <w:t xml:space="preserve">Front Immunol. </w:t>
      </w:r>
      <w:r w:rsidRPr="00DA0452">
        <w:rPr>
          <w:rFonts w:ascii="Arial" w:hAnsi="Arial" w:cs="Arial"/>
          <w:noProof/>
          <w:sz w:val="22"/>
          <w:szCs w:val="22"/>
        </w:rPr>
        <w:t>2019;10:2014.</w:t>
      </w:r>
    </w:p>
    <w:p w14:paraId="101D0AE6"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67.</w:t>
      </w:r>
      <w:r w:rsidRPr="00DA0452">
        <w:rPr>
          <w:rFonts w:ascii="Arial" w:hAnsi="Arial" w:cs="Arial"/>
          <w:noProof/>
          <w:sz w:val="22"/>
          <w:szCs w:val="22"/>
        </w:rPr>
        <w:tab/>
        <w:t xml:space="preserve">Chestovich PJ, Uchida Y, Chang W, et al. Interleukin-22: implications for liver ischemia-reperfusion injury. </w:t>
      </w:r>
      <w:r w:rsidRPr="00DA0452">
        <w:rPr>
          <w:rFonts w:ascii="Arial" w:hAnsi="Arial" w:cs="Arial"/>
          <w:i/>
          <w:noProof/>
          <w:sz w:val="22"/>
          <w:szCs w:val="22"/>
        </w:rPr>
        <w:t xml:space="preserve">Transplantation. </w:t>
      </w:r>
      <w:r w:rsidRPr="00DA0452">
        <w:rPr>
          <w:rFonts w:ascii="Arial" w:hAnsi="Arial" w:cs="Arial"/>
          <w:noProof/>
          <w:sz w:val="22"/>
          <w:szCs w:val="22"/>
        </w:rPr>
        <w:t>2012;93(5):485-492.</w:t>
      </w:r>
    </w:p>
    <w:p w14:paraId="0B50E018"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68.</w:t>
      </w:r>
      <w:r w:rsidRPr="00DA0452">
        <w:rPr>
          <w:rFonts w:ascii="Arial" w:hAnsi="Arial" w:cs="Arial"/>
          <w:noProof/>
          <w:sz w:val="22"/>
          <w:szCs w:val="22"/>
        </w:rPr>
        <w:tab/>
        <w:t xml:space="preserve">Miao EA, Rajan JV, Aderem A. Caspase-1-induced pyroptotic cell death. </w:t>
      </w:r>
      <w:r w:rsidRPr="00DA0452">
        <w:rPr>
          <w:rFonts w:ascii="Arial" w:hAnsi="Arial" w:cs="Arial"/>
          <w:i/>
          <w:noProof/>
          <w:sz w:val="22"/>
          <w:szCs w:val="22"/>
        </w:rPr>
        <w:t xml:space="preserve">Immunol Rev. </w:t>
      </w:r>
      <w:r w:rsidRPr="00DA0452">
        <w:rPr>
          <w:rFonts w:ascii="Arial" w:hAnsi="Arial" w:cs="Arial"/>
          <w:noProof/>
          <w:sz w:val="22"/>
          <w:szCs w:val="22"/>
        </w:rPr>
        <w:t>2011;243(1):206-214.</w:t>
      </w:r>
    </w:p>
    <w:p w14:paraId="62A0BA5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69.</w:t>
      </w:r>
      <w:r w:rsidRPr="00DA0452">
        <w:rPr>
          <w:rFonts w:ascii="Arial" w:hAnsi="Arial" w:cs="Arial"/>
          <w:noProof/>
          <w:sz w:val="22"/>
          <w:szCs w:val="22"/>
        </w:rPr>
        <w:tab/>
        <w:t xml:space="preserve">Mariathasan S, Monack DM. Inflammasome adaptors and sensors: intracellular regulators of infection and inflammation. </w:t>
      </w:r>
      <w:r w:rsidRPr="00DA0452">
        <w:rPr>
          <w:rFonts w:ascii="Arial" w:hAnsi="Arial" w:cs="Arial"/>
          <w:i/>
          <w:noProof/>
          <w:sz w:val="22"/>
          <w:szCs w:val="22"/>
        </w:rPr>
        <w:t xml:space="preserve">Nat Rev Immunol. </w:t>
      </w:r>
      <w:r w:rsidRPr="00DA0452">
        <w:rPr>
          <w:rFonts w:ascii="Arial" w:hAnsi="Arial" w:cs="Arial"/>
          <w:noProof/>
          <w:sz w:val="22"/>
          <w:szCs w:val="22"/>
        </w:rPr>
        <w:t>2007;7(1):31-40.</w:t>
      </w:r>
    </w:p>
    <w:p w14:paraId="487FB13E"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70.</w:t>
      </w:r>
      <w:r w:rsidRPr="00DA0452">
        <w:rPr>
          <w:rFonts w:ascii="Arial" w:hAnsi="Arial" w:cs="Arial"/>
          <w:noProof/>
          <w:sz w:val="22"/>
          <w:szCs w:val="22"/>
        </w:rPr>
        <w:tab/>
        <w:t xml:space="preserve">Fang R, Tsuchiya K, Kawamura I, et al. Critical roles of ASC inflammasomes in caspase-1 activation and host innate resistance to Streptococcus pneumoniae infection. </w:t>
      </w:r>
      <w:r w:rsidRPr="00DA0452">
        <w:rPr>
          <w:rFonts w:ascii="Arial" w:hAnsi="Arial" w:cs="Arial"/>
          <w:i/>
          <w:noProof/>
          <w:sz w:val="22"/>
          <w:szCs w:val="22"/>
        </w:rPr>
        <w:t xml:space="preserve">J Immunol. </w:t>
      </w:r>
      <w:r w:rsidRPr="00DA0452">
        <w:rPr>
          <w:rFonts w:ascii="Arial" w:hAnsi="Arial" w:cs="Arial"/>
          <w:noProof/>
          <w:sz w:val="22"/>
          <w:szCs w:val="22"/>
        </w:rPr>
        <w:t>2011;187(9):4890-4899.</w:t>
      </w:r>
    </w:p>
    <w:p w14:paraId="16A040AC"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71.</w:t>
      </w:r>
      <w:r w:rsidRPr="00DA0452">
        <w:rPr>
          <w:rFonts w:ascii="Arial" w:hAnsi="Arial" w:cs="Arial"/>
          <w:noProof/>
          <w:sz w:val="22"/>
          <w:szCs w:val="22"/>
        </w:rPr>
        <w:tab/>
        <w:t xml:space="preserve">Wang JL, B, Nanayakkara, G, Yang, Q, Sun, Y, Lu, Y, Shao, Y, Yu, D, Yang, WY, Cueto, R, Fu, H, Zeng, H, Shen, W, Wu, S, Zhang, C, Liu, Y, Choi, ET, Wang, H, Yang, X. Experimental data-mining analyses reveal new roles of low-intensity ultrasound in differentiating cell death regulatome in cancer and non-cancer cells via potential modulation of chromatin long-range interactions. </w:t>
      </w:r>
      <w:r w:rsidRPr="00DA0452">
        <w:rPr>
          <w:rFonts w:ascii="Arial" w:hAnsi="Arial" w:cs="Arial"/>
          <w:i/>
          <w:noProof/>
          <w:sz w:val="22"/>
          <w:szCs w:val="22"/>
        </w:rPr>
        <w:t xml:space="preserve">Frontiers in Oncology. </w:t>
      </w:r>
      <w:r w:rsidRPr="00DA0452">
        <w:rPr>
          <w:rFonts w:ascii="Arial" w:hAnsi="Arial" w:cs="Arial"/>
          <w:noProof/>
          <w:sz w:val="22"/>
          <w:szCs w:val="22"/>
        </w:rPr>
        <w:t>2019;2019.00600.</w:t>
      </w:r>
    </w:p>
    <w:p w14:paraId="17601B92"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72.</w:t>
      </w:r>
      <w:r w:rsidRPr="00DA0452">
        <w:rPr>
          <w:rFonts w:ascii="Arial" w:hAnsi="Arial" w:cs="Arial"/>
          <w:noProof/>
          <w:sz w:val="22"/>
          <w:szCs w:val="22"/>
        </w:rPr>
        <w:tab/>
        <w:t xml:space="preserve">Schielke GP, Yang GY, Shivers BD, Betz AL. Reduced ischemic brain injury in interleukin-1 beta converting enzyme-deficient mice. </w:t>
      </w:r>
      <w:r w:rsidRPr="00DA0452">
        <w:rPr>
          <w:rFonts w:ascii="Arial" w:hAnsi="Arial" w:cs="Arial"/>
          <w:i/>
          <w:noProof/>
          <w:sz w:val="22"/>
          <w:szCs w:val="22"/>
        </w:rPr>
        <w:t xml:space="preserve">J Cereb Blood Flow Metab. </w:t>
      </w:r>
      <w:r w:rsidRPr="00DA0452">
        <w:rPr>
          <w:rFonts w:ascii="Arial" w:hAnsi="Arial" w:cs="Arial"/>
          <w:noProof/>
          <w:sz w:val="22"/>
          <w:szCs w:val="22"/>
        </w:rPr>
        <w:t>1998;18(2):180-185.</w:t>
      </w:r>
    </w:p>
    <w:p w14:paraId="0FC6F132"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73.</w:t>
      </w:r>
      <w:r w:rsidRPr="00DA0452">
        <w:rPr>
          <w:rFonts w:ascii="Arial" w:hAnsi="Arial" w:cs="Arial"/>
          <w:noProof/>
          <w:sz w:val="22"/>
          <w:szCs w:val="22"/>
        </w:rPr>
        <w:tab/>
        <w:t xml:space="preserve">Yaoita H, Ogawa K, Maehara K, Maruyama Y. Attenuation of ischemia/reperfusion injury in rats by a caspase inhibitor. </w:t>
      </w:r>
      <w:r w:rsidRPr="00DA0452">
        <w:rPr>
          <w:rFonts w:ascii="Arial" w:hAnsi="Arial" w:cs="Arial"/>
          <w:i/>
          <w:noProof/>
          <w:sz w:val="22"/>
          <w:szCs w:val="22"/>
        </w:rPr>
        <w:t xml:space="preserve">Circulation. </w:t>
      </w:r>
      <w:r w:rsidRPr="00DA0452">
        <w:rPr>
          <w:rFonts w:ascii="Arial" w:hAnsi="Arial" w:cs="Arial"/>
          <w:noProof/>
          <w:sz w:val="22"/>
          <w:szCs w:val="22"/>
        </w:rPr>
        <w:t>1998;97(3):276-281.</w:t>
      </w:r>
    </w:p>
    <w:p w14:paraId="1153DA27"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74.</w:t>
      </w:r>
      <w:r w:rsidRPr="00DA0452">
        <w:rPr>
          <w:rFonts w:ascii="Arial" w:hAnsi="Arial" w:cs="Arial"/>
          <w:noProof/>
          <w:sz w:val="22"/>
          <w:szCs w:val="22"/>
        </w:rPr>
        <w:tab/>
        <w:t xml:space="preserve">Quadri SM, Segall L, de Perrot M, et al. Caspase inhibition improves ischemia-reperfusion injury after lung transplantation. </w:t>
      </w:r>
      <w:r w:rsidRPr="00DA0452">
        <w:rPr>
          <w:rFonts w:ascii="Arial" w:hAnsi="Arial" w:cs="Arial"/>
          <w:i/>
          <w:noProof/>
          <w:sz w:val="22"/>
          <w:szCs w:val="22"/>
        </w:rPr>
        <w:t xml:space="preserve">Am J Transplant. </w:t>
      </w:r>
      <w:r w:rsidRPr="00DA0452">
        <w:rPr>
          <w:rFonts w:ascii="Arial" w:hAnsi="Arial" w:cs="Arial"/>
          <w:noProof/>
          <w:sz w:val="22"/>
          <w:szCs w:val="22"/>
        </w:rPr>
        <w:t>2005;5(2):292-299.</w:t>
      </w:r>
    </w:p>
    <w:p w14:paraId="559FA812"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75.</w:t>
      </w:r>
      <w:r w:rsidRPr="00DA0452">
        <w:rPr>
          <w:rFonts w:ascii="Arial" w:hAnsi="Arial" w:cs="Arial"/>
          <w:noProof/>
          <w:sz w:val="22"/>
          <w:szCs w:val="22"/>
        </w:rPr>
        <w:tab/>
        <w:t xml:space="preserve">Valentino KL, Gutierrez M, Sanchez R, Winship MJ, Shapiro DA. First clinical trial of a novel caspase inhibitor: anti-apoptotic caspase inhibitor, IDN-6556, improves liver enzymes. </w:t>
      </w:r>
      <w:r w:rsidRPr="00DA0452">
        <w:rPr>
          <w:rFonts w:ascii="Arial" w:hAnsi="Arial" w:cs="Arial"/>
          <w:i/>
          <w:noProof/>
          <w:sz w:val="22"/>
          <w:szCs w:val="22"/>
        </w:rPr>
        <w:t xml:space="preserve">Int J Clin Pharmacol Ther. </w:t>
      </w:r>
      <w:r w:rsidRPr="00DA0452">
        <w:rPr>
          <w:rFonts w:ascii="Arial" w:hAnsi="Arial" w:cs="Arial"/>
          <w:noProof/>
          <w:sz w:val="22"/>
          <w:szCs w:val="22"/>
        </w:rPr>
        <w:t>2003;41(10):441-449.</w:t>
      </w:r>
    </w:p>
    <w:p w14:paraId="64DF7921"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76.</w:t>
      </w:r>
      <w:r w:rsidRPr="00DA0452">
        <w:rPr>
          <w:rFonts w:ascii="Arial" w:hAnsi="Arial" w:cs="Arial"/>
          <w:noProof/>
          <w:sz w:val="22"/>
          <w:szCs w:val="22"/>
        </w:rPr>
        <w:tab/>
        <w:t xml:space="preserve">Ferrer LM, Monroy AM, Lopez-Pastrana J, et al. Caspase-1 Plays a Critical Role in Accelerating Chronic Kidney Disease-Promoted Neointimal Hyperplasia in the Carotid Artery. </w:t>
      </w:r>
      <w:r w:rsidRPr="00DA0452">
        <w:rPr>
          <w:rFonts w:ascii="Arial" w:hAnsi="Arial" w:cs="Arial"/>
          <w:i/>
          <w:noProof/>
          <w:sz w:val="22"/>
          <w:szCs w:val="22"/>
        </w:rPr>
        <w:t xml:space="preserve">J Cardiovasc Transl Res. </w:t>
      </w:r>
      <w:r w:rsidRPr="00DA0452">
        <w:rPr>
          <w:rFonts w:ascii="Arial" w:hAnsi="Arial" w:cs="Arial"/>
          <w:noProof/>
          <w:sz w:val="22"/>
          <w:szCs w:val="22"/>
        </w:rPr>
        <w:t>2016;9(2):135-144.</w:t>
      </w:r>
    </w:p>
    <w:p w14:paraId="1072BE6F"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77.</w:t>
      </w:r>
      <w:r w:rsidRPr="00DA0452">
        <w:rPr>
          <w:rFonts w:ascii="Arial" w:hAnsi="Arial" w:cs="Arial"/>
          <w:noProof/>
          <w:sz w:val="22"/>
          <w:szCs w:val="22"/>
        </w:rPr>
        <w:tab/>
        <w:t xml:space="preserve">Xi H, Zhang Y, Xu Y, et al. Caspase-1 Inflammasome Activation Mediates Homocysteine-Induced Pyrop-Apoptosis in Endothelial Cells. </w:t>
      </w:r>
      <w:r w:rsidRPr="00DA0452">
        <w:rPr>
          <w:rFonts w:ascii="Arial" w:hAnsi="Arial" w:cs="Arial"/>
          <w:i/>
          <w:noProof/>
          <w:sz w:val="22"/>
          <w:szCs w:val="22"/>
        </w:rPr>
        <w:t xml:space="preserve">Circ Res. </w:t>
      </w:r>
      <w:r w:rsidRPr="00DA0452">
        <w:rPr>
          <w:rFonts w:ascii="Arial" w:hAnsi="Arial" w:cs="Arial"/>
          <w:noProof/>
          <w:sz w:val="22"/>
          <w:szCs w:val="22"/>
        </w:rPr>
        <w:t>2016;118(10):1525-1539.</w:t>
      </w:r>
    </w:p>
    <w:p w14:paraId="16B1672F"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lastRenderedPageBreak/>
        <w:t>78.</w:t>
      </w:r>
      <w:r w:rsidRPr="00DA0452">
        <w:rPr>
          <w:rFonts w:ascii="Arial" w:hAnsi="Arial" w:cs="Arial"/>
          <w:noProof/>
          <w:sz w:val="22"/>
          <w:szCs w:val="22"/>
        </w:rPr>
        <w:tab/>
        <w:t xml:space="preserve">Dominguez-Andres J, Ferreira AV, Jansen T, et al. Bromodomain inhibitor I-BET151 suppresses immune responses during fungal-immune interaction. </w:t>
      </w:r>
      <w:r w:rsidRPr="00DA0452">
        <w:rPr>
          <w:rFonts w:ascii="Arial" w:hAnsi="Arial" w:cs="Arial"/>
          <w:i/>
          <w:noProof/>
          <w:sz w:val="22"/>
          <w:szCs w:val="22"/>
        </w:rPr>
        <w:t xml:space="preserve">European journal of immunology. </w:t>
      </w:r>
      <w:r w:rsidRPr="00DA0452">
        <w:rPr>
          <w:rFonts w:ascii="Arial" w:hAnsi="Arial" w:cs="Arial"/>
          <w:noProof/>
          <w:sz w:val="22"/>
          <w:szCs w:val="22"/>
        </w:rPr>
        <w:t>2019;49(11):2044-2050.</w:t>
      </w:r>
    </w:p>
    <w:p w14:paraId="51F88341"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79.</w:t>
      </w:r>
      <w:r w:rsidRPr="00DA0452">
        <w:rPr>
          <w:rFonts w:ascii="Arial" w:hAnsi="Arial" w:cs="Arial"/>
          <w:noProof/>
          <w:sz w:val="22"/>
          <w:szCs w:val="22"/>
        </w:rPr>
        <w:tab/>
        <w:t xml:space="preserve">Boerma M, Burton GR, Wang J, Fink LM, McGehee RE, Jr., Hauer-Jensen M. Comparative expression profiling in primary and immortalized endothelial cells: changes in gene expression in response to hydroxy methylglutaryl-coenzyme A reductase inhibition. </w:t>
      </w:r>
      <w:r w:rsidRPr="00DA0452">
        <w:rPr>
          <w:rFonts w:ascii="Arial" w:hAnsi="Arial" w:cs="Arial"/>
          <w:i/>
          <w:noProof/>
          <w:sz w:val="22"/>
          <w:szCs w:val="22"/>
        </w:rPr>
        <w:t xml:space="preserve">Blood Coagul Fibrinolysis. </w:t>
      </w:r>
      <w:r w:rsidRPr="00DA0452">
        <w:rPr>
          <w:rFonts w:ascii="Arial" w:hAnsi="Arial" w:cs="Arial"/>
          <w:noProof/>
          <w:sz w:val="22"/>
          <w:szCs w:val="22"/>
        </w:rPr>
        <w:t>2006;17(3):173-180.</w:t>
      </w:r>
    </w:p>
    <w:p w14:paraId="7A11398E"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80.</w:t>
      </w:r>
      <w:r w:rsidRPr="00DA0452">
        <w:rPr>
          <w:rFonts w:ascii="Arial" w:hAnsi="Arial" w:cs="Arial"/>
          <w:noProof/>
          <w:sz w:val="22"/>
          <w:szCs w:val="22"/>
        </w:rPr>
        <w:tab/>
        <w:t xml:space="preserve">Baskin-Bey ES, Washburn K, Feng S, et al. Clinical Trial of the Pan-Caspase Inhibitor, IDN-6556, in Human Liver Preservation Injury. </w:t>
      </w:r>
      <w:r w:rsidRPr="00DA0452">
        <w:rPr>
          <w:rFonts w:ascii="Arial" w:hAnsi="Arial" w:cs="Arial"/>
          <w:i/>
          <w:noProof/>
          <w:sz w:val="22"/>
          <w:szCs w:val="22"/>
        </w:rPr>
        <w:t xml:space="preserve">Am J Transplant. </w:t>
      </w:r>
      <w:r w:rsidRPr="00DA0452">
        <w:rPr>
          <w:rFonts w:ascii="Arial" w:hAnsi="Arial" w:cs="Arial"/>
          <w:noProof/>
          <w:sz w:val="22"/>
          <w:szCs w:val="22"/>
        </w:rPr>
        <w:t>2007;7(1):218-225.</w:t>
      </w:r>
    </w:p>
    <w:p w14:paraId="4304B5A6" w14:textId="77777777" w:rsidR="001264F5" w:rsidRPr="00DA0452" w:rsidRDefault="001264F5" w:rsidP="001264F5">
      <w:pPr>
        <w:pStyle w:val="EndNoteBibliography"/>
        <w:ind w:left="720" w:hanging="720"/>
        <w:rPr>
          <w:rFonts w:ascii="Arial" w:hAnsi="Arial" w:cs="Arial"/>
          <w:noProof/>
          <w:sz w:val="22"/>
          <w:szCs w:val="22"/>
        </w:rPr>
      </w:pPr>
      <w:r w:rsidRPr="00DA0452">
        <w:rPr>
          <w:rFonts w:ascii="Arial" w:hAnsi="Arial" w:cs="Arial"/>
          <w:noProof/>
          <w:sz w:val="22"/>
          <w:szCs w:val="22"/>
        </w:rPr>
        <w:t>81.</w:t>
      </w:r>
      <w:r w:rsidRPr="00DA0452">
        <w:rPr>
          <w:rFonts w:ascii="Arial" w:hAnsi="Arial" w:cs="Arial"/>
          <w:noProof/>
          <w:sz w:val="22"/>
          <w:szCs w:val="22"/>
        </w:rPr>
        <w:tab/>
        <w:t xml:space="preserve">Suzuki S, Toledo-Pereyra LH, Rodriguez FJ, Cejalvo D. Neutrophil infiltration as an important factor in liver ischemia and reperfusion injury. Modulating effects of FK506 and cyclosporine. </w:t>
      </w:r>
      <w:r w:rsidRPr="00DA0452">
        <w:rPr>
          <w:rFonts w:ascii="Arial" w:hAnsi="Arial" w:cs="Arial"/>
          <w:i/>
          <w:noProof/>
          <w:sz w:val="22"/>
          <w:szCs w:val="22"/>
        </w:rPr>
        <w:t xml:space="preserve">Transplantation. </w:t>
      </w:r>
      <w:r w:rsidRPr="00DA0452">
        <w:rPr>
          <w:rFonts w:ascii="Arial" w:hAnsi="Arial" w:cs="Arial"/>
          <w:noProof/>
          <w:sz w:val="22"/>
          <w:szCs w:val="22"/>
        </w:rPr>
        <w:t>1993;55(6):1265-1272.</w:t>
      </w:r>
    </w:p>
    <w:p w14:paraId="57E0016A" w14:textId="1F094E11" w:rsidR="00D93277" w:rsidRPr="00DA0452" w:rsidRDefault="002808EF" w:rsidP="007E42C5">
      <w:pPr>
        <w:pStyle w:val="EndNoteBibliography"/>
        <w:adjustRightInd w:val="0"/>
        <w:snapToGrid w:val="0"/>
        <w:spacing w:line="360" w:lineRule="auto"/>
        <w:jc w:val="both"/>
        <w:rPr>
          <w:rFonts w:ascii="Arial" w:hAnsi="Arial" w:cs="Arial"/>
          <w:sz w:val="22"/>
          <w:szCs w:val="22"/>
        </w:rPr>
      </w:pPr>
      <w:r w:rsidRPr="00DA0452">
        <w:rPr>
          <w:rFonts w:ascii="Arial" w:hAnsi="Arial" w:cs="Arial"/>
          <w:sz w:val="22"/>
          <w:szCs w:val="22"/>
        </w:rPr>
        <w:fldChar w:fldCharType="end"/>
      </w:r>
    </w:p>
    <w:tbl>
      <w:tblPr>
        <w:tblStyle w:val="PlainTable41"/>
        <w:tblW w:w="8871" w:type="dxa"/>
        <w:jc w:val="center"/>
        <w:tblLook w:val="04A0" w:firstRow="1" w:lastRow="0" w:firstColumn="1" w:lastColumn="0" w:noHBand="0" w:noVBand="1"/>
      </w:tblPr>
      <w:tblGrid>
        <w:gridCol w:w="1792"/>
        <w:gridCol w:w="7079"/>
      </w:tblGrid>
      <w:tr w:rsidR="00D93277" w:rsidRPr="00DA0452" w14:paraId="13F57261" w14:textId="77777777" w:rsidTr="00D932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28F9F6A" w14:textId="19C18205" w:rsidR="00D93277" w:rsidRPr="00DA0452" w:rsidRDefault="00D93277" w:rsidP="007E42C5">
            <w:pPr>
              <w:pStyle w:val="EndNoteBibliography"/>
              <w:adjustRightInd w:val="0"/>
              <w:snapToGrid w:val="0"/>
              <w:spacing w:before="240" w:line="360" w:lineRule="auto"/>
              <w:jc w:val="both"/>
              <w:rPr>
                <w:rFonts w:ascii="Arial" w:hAnsi="Arial" w:cs="Arial"/>
                <w:b w:val="0"/>
                <w:sz w:val="22"/>
                <w:szCs w:val="22"/>
              </w:rPr>
            </w:pPr>
            <w:r w:rsidRPr="00DA0452">
              <w:rPr>
                <w:rFonts w:ascii="Arial" w:hAnsi="Arial" w:cs="Arial"/>
                <w:noProof/>
                <w:sz w:val="22"/>
                <w:szCs w:val="22"/>
              </w:rPr>
              <w:drawing>
                <wp:inline distT="0" distB="0" distL="0" distR="0" wp14:anchorId="2FA5B4B6" wp14:editId="41622F5F">
                  <wp:extent cx="1000800" cy="360000"/>
                  <wp:effectExtent l="0" t="0" r="0" b="254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2">
                            <a:extLst>
                              <a:ext uri="{28A0092B-C50C-407E-A947-70E740481C1C}">
                                <a14:useLocalDpi xmlns:a14="http://schemas.microsoft.com/office/drawing/2010/main" val="0"/>
                              </a:ext>
                            </a:extLst>
                          </a:blip>
                          <a:stretch>
                            <a:fillRect/>
                          </a:stretch>
                        </pic:blipFill>
                        <pic:spPr>
                          <a:xfrm>
                            <a:off x="0" y="0"/>
                            <a:ext cx="1000800" cy="360000"/>
                          </a:xfrm>
                          <a:prstGeom prst="rect">
                            <a:avLst/>
                          </a:prstGeom>
                        </pic:spPr>
                      </pic:pic>
                    </a:graphicData>
                  </a:graphic>
                </wp:inline>
              </w:drawing>
            </w:r>
          </w:p>
        </w:tc>
        <w:tc>
          <w:tcPr>
            <w:tcW w:w="7149" w:type="dxa"/>
            <w:vAlign w:val="center"/>
          </w:tcPr>
          <w:p w14:paraId="4AE37B13" w14:textId="6E0104AA" w:rsidR="00D93277" w:rsidRPr="00DA0452" w:rsidRDefault="00D93277" w:rsidP="007E42C5">
            <w:pPr>
              <w:pStyle w:val="EndNoteBibliography"/>
              <w:adjustRightInd w:val="0"/>
              <w:snapToGrid w:val="0"/>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2"/>
                <w:szCs w:val="22"/>
              </w:rPr>
            </w:pPr>
            <w:r w:rsidRPr="00DA0452">
              <w:rPr>
                <w:rFonts w:ascii="Arial" w:hAnsi="Arial" w:cs="Arial"/>
                <w:b w:val="0"/>
                <w:sz w:val="22"/>
                <w:szCs w:val="22"/>
              </w:rPr>
              <w:t>© 2020 by the authors. Submitted for possible open access publication under the terms and conditions of the Creative Commons Attribution (CC BY) license (http://creativecommons.org/licenses/by/4.0/).</w:t>
            </w:r>
          </w:p>
        </w:tc>
      </w:tr>
    </w:tbl>
    <w:p w14:paraId="25B3C36A" w14:textId="5FF1B128" w:rsidR="00B760AE" w:rsidRPr="00DA0452" w:rsidRDefault="00B760AE" w:rsidP="007E42C5">
      <w:pPr>
        <w:pStyle w:val="EndNoteBibliography"/>
        <w:adjustRightInd w:val="0"/>
        <w:snapToGrid w:val="0"/>
        <w:spacing w:line="360" w:lineRule="auto"/>
        <w:ind w:hanging="720"/>
        <w:jc w:val="both"/>
        <w:rPr>
          <w:rFonts w:ascii="Arial" w:hAnsi="Arial" w:cs="Arial"/>
          <w:sz w:val="22"/>
          <w:szCs w:val="22"/>
        </w:rPr>
      </w:pPr>
    </w:p>
    <w:sectPr w:rsidR="00B760AE" w:rsidRPr="00DA0452" w:rsidSect="007E42C5">
      <w:headerReference w:type="default" r:id="rId33"/>
      <w:headerReference w:type="first" r:id="rId34"/>
      <w:type w:val="continuous"/>
      <w:pgSz w:w="11909" w:h="16834"/>
      <w:pgMar w:top="1417" w:right="1531" w:bottom="1077" w:left="1531" w:header="1020" w:footer="8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5CAA6E" w14:textId="77777777" w:rsidR="00B17E9B" w:rsidRDefault="00B17E9B" w:rsidP="00CA34F7">
      <w:r>
        <w:separator/>
      </w:r>
    </w:p>
  </w:endnote>
  <w:endnote w:type="continuationSeparator" w:id="0">
    <w:p w14:paraId="0A1A0327" w14:textId="77777777" w:rsidR="00B17E9B" w:rsidRDefault="00B17E9B" w:rsidP="00CA3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altName w:val="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n-ea">
    <w:panose1 w:val="020B0604020202020204"/>
    <w:charset w:val="00"/>
    <w:family w:val="roman"/>
    <w:notTrueType/>
    <w:pitch w:val="default"/>
  </w:font>
  <w:font w:name="CharisSIL">
    <w:altName w:val="Yu Gothic"/>
    <w:panose1 w:val="020B0604020202020204"/>
    <w:charset w:val="80"/>
    <w:family w:val="swiss"/>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70CD99" w14:textId="77777777" w:rsidR="00B17E9B" w:rsidRDefault="00B17E9B" w:rsidP="00CA34F7">
      <w:r>
        <w:separator/>
      </w:r>
    </w:p>
  </w:footnote>
  <w:footnote w:type="continuationSeparator" w:id="0">
    <w:p w14:paraId="164838A2" w14:textId="77777777" w:rsidR="00B17E9B" w:rsidRDefault="00B17E9B" w:rsidP="00CA3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5A3D2" w14:textId="3C050A1E" w:rsidR="00BE0361" w:rsidRPr="00CA34F7" w:rsidRDefault="00BE0361" w:rsidP="00CA34F7">
    <w:pPr>
      <w:tabs>
        <w:tab w:val="right" w:pos="8844"/>
      </w:tabs>
      <w:adjustRightInd w:val="0"/>
      <w:snapToGrid w:val="0"/>
      <w:spacing w:after="240"/>
      <w:rPr>
        <w:rFonts w:ascii="Palatino Linotype" w:hAnsi="Palatino Linotype"/>
        <w:sz w:val="16"/>
      </w:rPr>
    </w:pPr>
    <w:r>
      <w:rPr>
        <w:rFonts w:ascii="Palatino Linotype" w:hAnsi="Palatino Linotype"/>
        <w:sz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ECC41" w14:textId="0D6F8FD5" w:rsidR="00BE0361" w:rsidRDefault="00BE0361" w:rsidP="00CA34F7">
    <w:pPr>
      <w:pStyle w:val="MDPIheaderjournallogo"/>
    </w:pPr>
    <w:r w:rsidRPr="00BA2B69">
      <w:rPr>
        <w:i w:val="0"/>
        <w:noProof/>
        <w:szCs w:val="16"/>
        <w:lang w:eastAsia="en-US"/>
      </w:rPr>
      <mc:AlternateContent>
        <mc:Choice Requires="wps">
          <w:drawing>
            <wp:anchor distT="45720" distB="45720" distL="114300" distR="114300" simplePos="0" relativeHeight="251661312" behindDoc="1" locked="0" layoutInCell="1" allowOverlap="1" wp14:anchorId="6BBB8390" wp14:editId="09B73D2C">
              <wp:simplePos x="0" y="0"/>
              <wp:positionH relativeFrom="page">
                <wp:posOffset>6029960</wp:posOffset>
              </wp:positionH>
              <wp:positionV relativeFrom="page">
                <wp:posOffset>647700</wp:posOffset>
              </wp:positionV>
              <wp:extent cx="123825" cy="709295"/>
              <wp:effectExtent l="0" t="0" r="9525"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 cy="709295"/>
                      </a:xfrm>
                      <a:prstGeom prst="rect">
                        <a:avLst/>
                      </a:prstGeom>
                      <a:solidFill>
                        <a:srgbClr val="FFFFFF"/>
                      </a:solidFill>
                      <a:ln w="9525">
                        <a:noFill/>
                        <a:miter lim="800000"/>
                        <a:headEnd/>
                        <a:tailEnd/>
                      </a:ln>
                    </wps:spPr>
                    <wps:txbx>
                      <w:txbxContent>
                        <w:p w14:paraId="4A41CCA6" w14:textId="2994D9B4" w:rsidR="00BE0361" w:rsidRDefault="00BE0361" w:rsidP="00CA34F7">
                          <w:pPr>
                            <w:pStyle w:val="MDPIheaderjournallogo"/>
                            <w:jc w:val="center"/>
                            <w:rPr>
                              <w:i w:val="0"/>
                              <w:szCs w:val="16"/>
                            </w:rPr>
                          </w:pP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6BBB8390" id="_x0000_t202" coordsize="21600,21600" o:spt="202" path="m,l,21600r21600,l21600,xe">
              <v:stroke joinstyle="miter"/>
              <v:path gradientshapeok="t" o:connecttype="rect"/>
            </v:shapetype>
            <v:shape id="Text Box 18" o:spid="_x0000_s1026" type="#_x0000_t202" style="position:absolute;left:0;text-align:left;margin-left:474.8pt;margin-top:51pt;width:42.55pt;height:55.85pt;z-index:-251655168;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" stroked="f">
              <v:textbox inset="0,0,0,0">
                <w:txbxContent>
                  <w:p w14:paraId="4A41CCA6" w14:textId="2994D9B4" w:rsidR="00DA0452" w:rsidRDefault="00DA0452" w:rsidP="00CA34F7">
                    <w:pPr>
                      <w:pStyle w:val="MDPIheaderjournallogo"/>
                      <w:jc w:val="center"/>
                      <w:textboxTightWrap w:val="allLines"/>
                      <w:rPr>
                        <w:i w:val="0"/>
                        <w:szCs w:val="16"/>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E3716"/>
    <w:multiLevelType w:val="hybridMultilevel"/>
    <w:tmpl w:val="200A62B4"/>
    <w:lvl w:ilvl="0" w:tplc="0409000F">
      <w:start w:val="4"/>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1127A"/>
    <w:multiLevelType w:val="multilevel"/>
    <w:tmpl w:val="F798156A"/>
    <w:lvl w:ilvl="0">
      <w:start w:val="3"/>
      <w:numFmt w:val="decimal"/>
      <w:lvlText w:val="%1"/>
      <w:lvlJc w:val="left"/>
      <w:pPr>
        <w:ind w:left="360" w:hanging="360"/>
      </w:pPr>
      <w:rPr>
        <w:rFonts w:hint="default"/>
        <w:color w:val="212121"/>
      </w:rPr>
    </w:lvl>
    <w:lvl w:ilvl="1">
      <w:start w:val="2"/>
      <w:numFmt w:val="decimal"/>
      <w:lvlText w:val="%1.%2"/>
      <w:lvlJc w:val="left"/>
      <w:pPr>
        <w:ind w:left="360" w:hanging="360"/>
      </w:pPr>
      <w:rPr>
        <w:rFonts w:hint="default"/>
        <w:color w:val="212121"/>
      </w:rPr>
    </w:lvl>
    <w:lvl w:ilvl="2">
      <w:start w:val="1"/>
      <w:numFmt w:val="decimal"/>
      <w:lvlText w:val="%1.%2.%3"/>
      <w:lvlJc w:val="left"/>
      <w:pPr>
        <w:ind w:left="720" w:hanging="720"/>
      </w:pPr>
      <w:rPr>
        <w:rFonts w:hint="default"/>
        <w:color w:val="212121"/>
      </w:rPr>
    </w:lvl>
    <w:lvl w:ilvl="3">
      <w:start w:val="1"/>
      <w:numFmt w:val="decimal"/>
      <w:lvlText w:val="%1.%2.%3.%4"/>
      <w:lvlJc w:val="left"/>
      <w:pPr>
        <w:ind w:left="720" w:hanging="720"/>
      </w:pPr>
      <w:rPr>
        <w:rFonts w:hint="default"/>
        <w:color w:val="212121"/>
      </w:rPr>
    </w:lvl>
    <w:lvl w:ilvl="4">
      <w:start w:val="1"/>
      <w:numFmt w:val="decimal"/>
      <w:lvlText w:val="%1.%2.%3.%4.%5"/>
      <w:lvlJc w:val="left"/>
      <w:pPr>
        <w:ind w:left="1080" w:hanging="1080"/>
      </w:pPr>
      <w:rPr>
        <w:rFonts w:hint="default"/>
        <w:color w:val="212121"/>
      </w:rPr>
    </w:lvl>
    <w:lvl w:ilvl="5">
      <w:start w:val="1"/>
      <w:numFmt w:val="decimal"/>
      <w:lvlText w:val="%1.%2.%3.%4.%5.%6"/>
      <w:lvlJc w:val="left"/>
      <w:pPr>
        <w:ind w:left="1080" w:hanging="1080"/>
      </w:pPr>
      <w:rPr>
        <w:rFonts w:hint="default"/>
        <w:color w:val="212121"/>
      </w:rPr>
    </w:lvl>
    <w:lvl w:ilvl="6">
      <w:start w:val="1"/>
      <w:numFmt w:val="decimal"/>
      <w:lvlText w:val="%1.%2.%3.%4.%5.%6.%7"/>
      <w:lvlJc w:val="left"/>
      <w:pPr>
        <w:ind w:left="1440" w:hanging="1440"/>
      </w:pPr>
      <w:rPr>
        <w:rFonts w:hint="default"/>
        <w:color w:val="212121"/>
      </w:rPr>
    </w:lvl>
    <w:lvl w:ilvl="7">
      <w:start w:val="1"/>
      <w:numFmt w:val="decimal"/>
      <w:lvlText w:val="%1.%2.%3.%4.%5.%6.%7.%8"/>
      <w:lvlJc w:val="left"/>
      <w:pPr>
        <w:ind w:left="1440" w:hanging="1440"/>
      </w:pPr>
      <w:rPr>
        <w:rFonts w:hint="default"/>
        <w:color w:val="212121"/>
      </w:rPr>
    </w:lvl>
    <w:lvl w:ilvl="8">
      <w:start w:val="1"/>
      <w:numFmt w:val="decimal"/>
      <w:lvlText w:val="%1.%2.%3.%4.%5.%6.%7.%8.%9"/>
      <w:lvlJc w:val="left"/>
      <w:pPr>
        <w:ind w:left="1800" w:hanging="1800"/>
      </w:pPr>
      <w:rPr>
        <w:rFonts w:hint="default"/>
        <w:color w:val="212121"/>
      </w:rPr>
    </w:lvl>
  </w:abstractNum>
  <w:abstractNum w:abstractNumId="2" w15:restartNumberingAfterBreak="0">
    <w:nsid w:val="2503199B"/>
    <w:multiLevelType w:val="multilevel"/>
    <w:tmpl w:val="59C09AB6"/>
    <w:lvl w:ilvl="0">
      <w:start w:val="1"/>
      <w:numFmt w:val="decimal"/>
      <w:lvlText w:val="%1."/>
      <w:lvlJc w:val="left"/>
      <w:pPr>
        <w:ind w:left="720" w:hanging="360"/>
      </w:pPr>
      <w:rPr>
        <w:rFonts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50A245F"/>
    <w:multiLevelType w:val="hybridMultilevel"/>
    <w:tmpl w:val="1C3A3F0C"/>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93774F"/>
    <w:multiLevelType w:val="multilevel"/>
    <w:tmpl w:val="B38A61F4"/>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05051C"/>
    <w:multiLevelType w:val="hybridMultilevel"/>
    <w:tmpl w:val="857682CE"/>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32720B53"/>
    <w:multiLevelType w:val="hybridMultilevel"/>
    <w:tmpl w:val="BC848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781408B4"/>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37D05AC0"/>
    <w:multiLevelType w:val="hybridMultilevel"/>
    <w:tmpl w:val="BC848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2042B3"/>
    <w:multiLevelType w:val="multilevel"/>
    <w:tmpl w:val="087E448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A445A3"/>
    <w:multiLevelType w:val="multilevel"/>
    <w:tmpl w:val="98B6EA2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8B27196"/>
    <w:multiLevelType w:val="multilevel"/>
    <w:tmpl w:val="9B56B63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BD5D1E"/>
    <w:multiLevelType w:val="hybridMultilevel"/>
    <w:tmpl w:val="BC848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725F62"/>
    <w:multiLevelType w:val="multilevel"/>
    <w:tmpl w:val="12DE54BC"/>
    <w:lvl w:ilvl="0">
      <w:start w:val="3"/>
      <w:numFmt w:val="decimal"/>
      <w:lvlText w:val="%1"/>
      <w:lvlJc w:val="left"/>
      <w:pPr>
        <w:ind w:left="360" w:hanging="360"/>
      </w:pPr>
      <w:rPr>
        <w:rFonts w:hint="default"/>
        <w:color w:val="212121"/>
      </w:rPr>
    </w:lvl>
    <w:lvl w:ilvl="1">
      <w:start w:val="2"/>
      <w:numFmt w:val="decimal"/>
      <w:lvlText w:val="%1.%2"/>
      <w:lvlJc w:val="left"/>
      <w:pPr>
        <w:ind w:left="360" w:hanging="360"/>
      </w:pPr>
      <w:rPr>
        <w:rFonts w:hint="default"/>
        <w:color w:val="212121"/>
      </w:rPr>
    </w:lvl>
    <w:lvl w:ilvl="2">
      <w:start w:val="1"/>
      <w:numFmt w:val="decimal"/>
      <w:lvlText w:val="%1.%2.%3"/>
      <w:lvlJc w:val="left"/>
      <w:pPr>
        <w:ind w:left="720" w:hanging="720"/>
      </w:pPr>
      <w:rPr>
        <w:rFonts w:hint="default"/>
        <w:color w:val="212121"/>
      </w:rPr>
    </w:lvl>
    <w:lvl w:ilvl="3">
      <w:start w:val="1"/>
      <w:numFmt w:val="decimal"/>
      <w:lvlText w:val="%1.%2.%3.%4"/>
      <w:lvlJc w:val="left"/>
      <w:pPr>
        <w:ind w:left="720" w:hanging="720"/>
      </w:pPr>
      <w:rPr>
        <w:rFonts w:hint="default"/>
        <w:color w:val="212121"/>
      </w:rPr>
    </w:lvl>
    <w:lvl w:ilvl="4">
      <w:start w:val="1"/>
      <w:numFmt w:val="decimal"/>
      <w:lvlText w:val="%1.%2.%3.%4.%5"/>
      <w:lvlJc w:val="left"/>
      <w:pPr>
        <w:ind w:left="1080" w:hanging="1080"/>
      </w:pPr>
      <w:rPr>
        <w:rFonts w:hint="default"/>
        <w:color w:val="212121"/>
      </w:rPr>
    </w:lvl>
    <w:lvl w:ilvl="5">
      <w:start w:val="1"/>
      <w:numFmt w:val="decimal"/>
      <w:lvlText w:val="%1.%2.%3.%4.%5.%6"/>
      <w:lvlJc w:val="left"/>
      <w:pPr>
        <w:ind w:left="1080" w:hanging="1080"/>
      </w:pPr>
      <w:rPr>
        <w:rFonts w:hint="default"/>
        <w:color w:val="212121"/>
      </w:rPr>
    </w:lvl>
    <w:lvl w:ilvl="6">
      <w:start w:val="1"/>
      <w:numFmt w:val="decimal"/>
      <w:lvlText w:val="%1.%2.%3.%4.%5.%6.%7"/>
      <w:lvlJc w:val="left"/>
      <w:pPr>
        <w:ind w:left="1440" w:hanging="1440"/>
      </w:pPr>
      <w:rPr>
        <w:rFonts w:hint="default"/>
        <w:color w:val="212121"/>
      </w:rPr>
    </w:lvl>
    <w:lvl w:ilvl="7">
      <w:start w:val="1"/>
      <w:numFmt w:val="decimal"/>
      <w:lvlText w:val="%1.%2.%3.%4.%5.%6.%7.%8"/>
      <w:lvlJc w:val="left"/>
      <w:pPr>
        <w:ind w:left="1440" w:hanging="1440"/>
      </w:pPr>
      <w:rPr>
        <w:rFonts w:hint="default"/>
        <w:color w:val="212121"/>
      </w:rPr>
    </w:lvl>
    <w:lvl w:ilvl="8">
      <w:start w:val="1"/>
      <w:numFmt w:val="decimal"/>
      <w:lvlText w:val="%1.%2.%3.%4.%5.%6.%7.%8.%9"/>
      <w:lvlJc w:val="left"/>
      <w:pPr>
        <w:ind w:left="1800" w:hanging="1800"/>
      </w:pPr>
      <w:rPr>
        <w:rFonts w:hint="default"/>
        <w:color w:val="212121"/>
      </w:rPr>
    </w:lvl>
  </w:abstractNum>
  <w:abstractNum w:abstractNumId="14" w15:restartNumberingAfterBreak="0">
    <w:nsid w:val="6B0C0C5E"/>
    <w:multiLevelType w:val="hybridMultilevel"/>
    <w:tmpl w:val="BC848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6"/>
  </w:num>
  <w:num w:numId="3">
    <w:abstractNumId w:val="12"/>
  </w:num>
  <w:num w:numId="4">
    <w:abstractNumId w:val="8"/>
  </w:num>
  <w:num w:numId="5">
    <w:abstractNumId w:val="2"/>
  </w:num>
  <w:num w:numId="6">
    <w:abstractNumId w:val="13"/>
  </w:num>
  <w:num w:numId="7">
    <w:abstractNumId w:val="1"/>
  </w:num>
  <w:num w:numId="8">
    <w:abstractNumId w:val="9"/>
  </w:num>
  <w:num w:numId="9">
    <w:abstractNumId w:val="4"/>
  </w:num>
  <w:num w:numId="10">
    <w:abstractNumId w:val="11"/>
  </w:num>
  <w:num w:numId="11">
    <w:abstractNumId w:val="10"/>
  </w:num>
  <w:num w:numId="12">
    <w:abstractNumId w:val="0"/>
  </w:num>
  <w:num w:numId="13">
    <w:abstractNumId w:val="5"/>
  </w:num>
  <w:num w:numId="14">
    <w:abstractNumId w:val="7"/>
  </w:num>
  <w:num w:numId="1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eman Xu">
    <w15:presenceInfo w15:providerId="AD" w15:userId="S::tuh42511@temple.edu::fe470fa5-6298-4bde-babf-c441f4656b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x9pttaaqr5twtew554ptzzmzx25vz5azfzx&quot;&gt;Reference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3&lt;/item&gt;&lt;/record-ids&gt;&lt;/item&gt;&lt;/Libraries&gt;"/>
  </w:docVars>
  <w:rsids>
    <w:rsidRoot w:val="00A53502"/>
    <w:rsid w:val="000014D2"/>
    <w:rsid w:val="0000307C"/>
    <w:rsid w:val="00007C04"/>
    <w:rsid w:val="00014B8A"/>
    <w:rsid w:val="00022534"/>
    <w:rsid w:val="00034FD8"/>
    <w:rsid w:val="00040292"/>
    <w:rsid w:val="00041420"/>
    <w:rsid w:val="00044159"/>
    <w:rsid w:val="00046478"/>
    <w:rsid w:val="000618C0"/>
    <w:rsid w:val="0006565E"/>
    <w:rsid w:val="00070186"/>
    <w:rsid w:val="000706DA"/>
    <w:rsid w:val="0007163E"/>
    <w:rsid w:val="00073B0D"/>
    <w:rsid w:val="000774F6"/>
    <w:rsid w:val="00083FC6"/>
    <w:rsid w:val="000845D7"/>
    <w:rsid w:val="00092ECE"/>
    <w:rsid w:val="000A5754"/>
    <w:rsid w:val="000C4579"/>
    <w:rsid w:val="000C6661"/>
    <w:rsid w:val="000D75B5"/>
    <w:rsid w:val="000D7AE4"/>
    <w:rsid w:val="000E7625"/>
    <w:rsid w:val="000F0268"/>
    <w:rsid w:val="000F041B"/>
    <w:rsid w:val="00100329"/>
    <w:rsid w:val="00103FF3"/>
    <w:rsid w:val="00105467"/>
    <w:rsid w:val="00110E25"/>
    <w:rsid w:val="0011478C"/>
    <w:rsid w:val="001172FB"/>
    <w:rsid w:val="00117D6D"/>
    <w:rsid w:val="001213BE"/>
    <w:rsid w:val="00121500"/>
    <w:rsid w:val="00121BB0"/>
    <w:rsid w:val="00125247"/>
    <w:rsid w:val="001264F5"/>
    <w:rsid w:val="00126C41"/>
    <w:rsid w:val="0012711E"/>
    <w:rsid w:val="00130DC7"/>
    <w:rsid w:val="00131CC1"/>
    <w:rsid w:val="00137E00"/>
    <w:rsid w:val="00143E1D"/>
    <w:rsid w:val="001459CD"/>
    <w:rsid w:val="00147721"/>
    <w:rsid w:val="001502DA"/>
    <w:rsid w:val="00161B8D"/>
    <w:rsid w:val="0016309B"/>
    <w:rsid w:val="0016397B"/>
    <w:rsid w:val="001704E8"/>
    <w:rsid w:val="00172947"/>
    <w:rsid w:val="001729C0"/>
    <w:rsid w:val="00180592"/>
    <w:rsid w:val="00180E18"/>
    <w:rsid w:val="001811D9"/>
    <w:rsid w:val="00182BF7"/>
    <w:rsid w:val="00184357"/>
    <w:rsid w:val="001857E3"/>
    <w:rsid w:val="0018659E"/>
    <w:rsid w:val="001876F2"/>
    <w:rsid w:val="00190F3D"/>
    <w:rsid w:val="00190F96"/>
    <w:rsid w:val="0019661F"/>
    <w:rsid w:val="001A0EA6"/>
    <w:rsid w:val="001A13B5"/>
    <w:rsid w:val="001A1FC0"/>
    <w:rsid w:val="001A20A8"/>
    <w:rsid w:val="001A4020"/>
    <w:rsid w:val="001A6829"/>
    <w:rsid w:val="001B2132"/>
    <w:rsid w:val="001B4EA8"/>
    <w:rsid w:val="001C0ADF"/>
    <w:rsid w:val="001D29A9"/>
    <w:rsid w:val="001D6256"/>
    <w:rsid w:val="001E35EF"/>
    <w:rsid w:val="001E757B"/>
    <w:rsid w:val="001F35F5"/>
    <w:rsid w:val="001F53B6"/>
    <w:rsid w:val="001F751B"/>
    <w:rsid w:val="001F7C30"/>
    <w:rsid w:val="00201941"/>
    <w:rsid w:val="00202C01"/>
    <w:rsid w:val="00205111"/>
    <w:rsid w:val="0020547D"/>
    <w:rsid w:val="00207314"/>
    <w:rsid w:val="0020732C"/>
    <w:rsid w:val="00215D02"/>
    <w:rsid w:val="00224E7E"/>
    <w:rsid w:val="002317DE"/>
    <w:rsid w:val="00232549"/>
    <w:rsid w:val="0023723F"/>
    <w:rsid w:val="00245D66"/>
    <w:rsid w:val="0025631B"/>
    <w:rsid w:val="00262349"/>
    <w:rsid w:val="00267029"/>
    <w:rsid w:val="002808EF"/>
    <w:rsid w:val="00285269"/>
    <w:rsid w:val="00285AD7"/>
    <w:rsid w:val="002912ED"/>
    <w:rsid w:val="00292061"/>
    <w:rsid w:val="002A1A52"/>
    <w:rsid w:val="002A3210"/>
    <w:rsid w:val="002A3EE5"/>
    <w:rsid w:val="002A48CC"/>
    <w:rsid w:val="002A5CF8"/>
    <w:rsid w:val="002B3F24"/>
    <w:rsid w:val="002B48AC"/>
    <w:rsid w:val="002B50AA"/>
    <w:rsid w:val="002D2963"/>
    <w:rsid w:val="002D2C59"/>
    <w:rsid w:val="002D4B3F"/>
    <w:rsid w:val="002D63F2"/>
    <w:rsid w:val="002D712A"/>
    <w:rsid w:val="002E7ED2"/>
    <w:rsid w:val="002F19E2"/>
    <w:rsid w:val="002F21D6"/>
    <w:rsid w:val="002F4A7E"/>
    <w:rsid w:val="002F6386"/>
    <w:rsid w:val="002F6FB3"/>
    <w:rsid w:val="00301F55"/>
    <w:rsid w:val="003068CD"/>
    <w:rsid w:val="003132EC"/>
    <w:rsid w:val="00323A0F"/>
    <w:rsid w:val="00325307"/>
    <w:rsid w:val="003318DA"/>
    <w:rsid w:val="003349D9"/>
    <w:rsid w:val="00334EC9"/>
    <w:rsid w:val="0033729F"/>
    <w:rsid w:val="00342F00"/>
    <w:rsid w:val="0034462C"/>
    <w:rsid w:val="00345698"/>
    <w:rsid w:val="003539B3"/>
    <w:rsid w:val="00355211"/>
    <w:rsid w:val="00361762"/>
    <w:rsid w:val="00373B75"/>
    <w:rsid w:val="003757EC"/>
    <w:rsid w:val="00377F46"/>
    <w:rsid w:val="003A6D97"/>
    <w:rsid w:val="003A7953"/>
    <w:rsid w:val="003A7B3C"/>
    <w:rsid w:val="003A7EBD"/>
    <w:rsid w:val="003B3619"/>
    <w:rsid w:val="003B418B"/>
    <w:rsid w:val="003B7186"/>
    <w:rsid w:val="003C17B6"/>
    <w:rsid w:val="003C5BCF"/>
    <w:rsid w:val="003C6CC5"/>
    <w:rsid w:val="003D15FC"/>
    <w:rsid w:val="003D3426"/>
    <w:rsid w:val="003D4D3C"/>
    <w:rsid w:val="003D5022"/>
    <w:rsid w:val="003D6A45"/>
    <w:rsid w:val="003E30CE"/>
    <w:rsid w:val="003E3AE0"/>
    <w:rsid w:val="003F327B"/>
    <w:rsid w:val="003F75C8"/>
    <w:rsid w:val="00405764"/>
    <w:rsid w:val="00410FD2"/>
    <w:rsid w:val="00412BBF"/>
    <w:rsid w:val="004130AB"/>
    <w:rsid w:val="00421813"/>
    <w:rsid w:val="00445C5C"/>
    <w:rsid w:val="00446243"/>
    <w:rsid w:val="00456C03"/>
    <w:rsid w:val="00457071"/>
    <w:rsid w:val="004628A8"/>
    <w:rsid w:val="004636AE"/>
    <w:rsid w:val="00463D1B"/>
    <w:rsid w:val="0047350B"/>
    <w:rsid w:val="004736D2"/>
    <w:rsid w:val="00473F8B"/>
    <w:rsid w:val="00484AC3"/>
    <w:rsid w:val="00492022"/>
    <w:rsid w:val="004A4C10"/>
    <w:rsid w:val="004A708B"/>
    <w:rsid w:val="004B0825"/>
    <w:rsid w:val="004B5489"/>
    <w:rsid w:val="004B665A"/>
    <w:rsid w:val="004B6B3A"/>
    <w:rsid w:val="004C0D84"/>
    <w:rsid w:val="004D1BAB"/>
    <w:rsid w:val="004E20FB"/>
    <w:rsid w:val="004E27EC"/>
    <w:rsid w:val="004E4C99"/>
    <w:rsid w:val="004E4F1C"/>
    <w:rsid w:val="004F1A1A"/>
    <w:rsid w:val="004F52FF"/>
    <w:rsid w:val="004F6C21"/>
    <w:rsid w:val="00500A6F"/>
    <w:rsid w:val="005026F3"/>
    <w:rsid w:val="00505721"/>
    <w:rsid w:val="005079A8"/>
    <w:rsid w:val="00510B34"/>
    <w:rsid w:val="00510C0E"/>
    <w:rsid w:val="00513AAC"/>
    <w:rsid w:val="00516F1B"/>
    <w:rsid w:val="00517AE7"/>
    <w:rsid w:val="00517B47"/>
    <w:rsid w:val="00526DF1"/>
    <w:rsid w:val="00526E77"/>
    <w:rsid w:val="00527855"/>
    <w:rsid w:val="00530AE9"/>
    <w:rsid w:val="00537CAC"/>
    <w:rsid w:val="0054110E"/>
    <w:rsid w:val="005416C8"/>
    <w:rsid w:val="00543497"/>
    <w:rsid w:val="00547034"/>
    <w:rsid w:val="0055232B"/>
    <w:rsid w:val="00557F4F"/>
    <w:rsid w:val="005609C0"/>
    <w:rsid w:val="00567501"/>
    <w:rsid w:val="00567949"/>
    <w:rsid w:val="00570769"/>
    <w:rsid w:val="00580AD2"/>
    <w:rsid w:val="00584331"/>
    <w:rsid w:val="005852EC"/>
    <w:rsid w:val="00586EB5"/>
    <w:rsid w:val="00592378"/>
    <w:rsid w:val="00592FFE"/>
    <w:rsid w:val="005969C5"/>
    <w:rsid w:val="00597105"/>
    <w:rsid w:val="005A2858"/>
    <w:rsid w:val="005A2B0F"/>
    <w:rsid w:val="005A4DD6"/>
    <w:rsid w:val="005A5AFB"/>
    <w:rsid w:val="005A6753"/>
    <w:rsid w:val="005A702B"/>
    <w:rsid w:val="005B05B8"/>
    <w:rsid w:val="005C29C6"/>
    <w:rsid w:val="005C2E96"/>
    <w:rsid w:val="005C2F85"/>
    <w:rsid w:val="005C3D2C"/>
    <w:rsid w:val="005C3F3F"/>
    <w:rsid w:val="005C47AB"/>
    <w:rsid w:val="005C5D3A"/>
    <w:rsid w:val="005D3894"/>
    <w:rsid w:val="005D5100"/>
    <w:rsid w:val="005D51EA"/>
    <w:rsid w:val="005E599C"/>
    <w:rsid w:val="005E5AD4"/>
    <w:rsid w:val="005F10EB"/>
    <w:rsid w:val="005F233B"/>
    <w:rsid w:val="005F2EA3"/>
    <w:rsid w:val="005F429B"/>
    <w:rsid w:val="005F7C03"/>
    <w:rsid w:val="00601B24"/>
    <w:rsid w:val="0060346D"/>
    <w:rsid w:val="006131FE"/>
    <w:rsid w:val="00620C7C"/>
    <w:rsid w:val="00621E6D"/>
    <w:rsid w:val="00626FBE"/>
    <w:rsid w:val="006348D1"/>
    <w:rsid w:val="0063623C"/>
    <w:rsid w:val="00641326"/>
    <w:rsid w:val="00643032"/>
    <w:rsid w:val="00643147"/>
    <w:rsid w:val="00654BF3"/>
    <w:rsid w:val="00655273"/>
    <w:rsid w:val="0065572B"/>
    <w:rsid w:val="00656728"/>
    <w:rsid w:val="00661A2E"/>
    <w:rsid w:val="00667CF6"/>
    <w:rsid w:val="0067308A"/>
    <w:rsid w:val="006761DE"/>
    <w:rsid w:val="0067654F"/>
    <w:rsid w:val="006826D7"/>
    <w:rsid w:val="00682C64"/>
    <w:rsid w:val="00683388"/>
    <w:rsid w:val="00685357"/>
    <w:rsid w:val="00685EAF"/>
    <w:rsid w:val="00690137"/>
    <w:rsid w:val="00695F25"/>
    <w:rsid w:val="006A7454"/>
    <w:rsid w:val="006A75DA"/>
    <w:rsid w:val="006B2B48"/>
    <w:rsid w:val="006B6402"/>
    <w:rsid w:val="006B7912"/>
    <w:rsid w:val="006C5B38"/>
    <w:rsid w:val="006D2EF6"/>
    <w:rsid w:val="006D54CF"/>
    <w:rsid w:val="006E2730"/>
    <w:rsid w:val="006E48F6"/>
    <w:rsid w:val="006E5A34"/>
    <w:rsid w:val="006E6B45"/>
    <w:rsid w:val="006E7952"/>
    <w:rsid w:val="006F433F"/>
    <w:rsid w:val="006F5BCA"/>
    <w:rsid w:val="0070163D"/>
    <w:rsid w:val="00702ACA"/>
    <w:rsid w:val="0070455B"/>
    <w:rsid w:val="00704A93"/>
    <w:rsid w:val="0071290B"/>
    <w:rsid w:val="007133A7"/>
    <w:rsid w:val="00715B62"/>
    <w:rsid w:val="00720918"/>
    <w:rsid w:val="00721EE7"/>
    <w:rsid w:val="00723C4E"/>
    <w:rsid w:val="00725974"/>
    <w:rsid w:val="00732634"/>
    <w:rsid w:val="0073793E"/>
    <w:rsid w:val="007411CC"/>
    <w:rsid w:val="00743B3B"/>
    <w:rsid w:val="00745A9A"/>
    <w:rsid w:val="00747E92"/>
    <w:rsid w:val="00755881"/>
    <w:rsid w:val="00756075"/>
    <w:rsid w:val="007560BF"/>
    <w:rsid w:val="00760C6B"/>
    <w:rsid w:val="00760CFD"/>
    <w:rsid w:val="007664B5"/>
    <w:rsid w:val="00774E70"/>
    <w:rsid w:val="00775EDA"/>
    <w:rsid w:val="007821E1"/>
    <w:rsid w:val="0078444A"/>
    <w:rsid w:val="00785258"/>
    <w:rsid w:val="00786D82"/>
    <w:rsid w:val="00786D8C"/>
    <w:rsid w:val="0078794A"/>
    <w:rsid w:val="007A1025"/>
    <w:rsid w:val="007A1492"/>
    <w:rsid w:val="007A6D54"/>
    <w:rsid w:val="007B10EB"/>
    <w:rsid w:val="007B1481"/>
    <w:rsid w:val="007C3C9C"/>
    <w:rsid w:val="007D3511"/>
    <w:rsid w:val="007E36B6"/>
    <w:rsid w:val="007E3F09"/>
    <w:rsid w:val="007E42C5"/>
    <w:rsid w:val="007E4309"/>
    <w:rsid w:val="007E4ADD"/>
    <w:rsid w:val="007F3F0F"/>
    <w:rsid w:val="007F6F31"/>
    <w:rsid w:val="00802601"/>
    <w:rsid w:val="0080279D"/>
    <w:rsid w:val="00811C99"/>
    <w:rsid w:val="00812699"/>
    <w:rsid w:val="008168DC"/>
    <w:rsid w:val="0082342D"/>
    <w:rsid w:val="00826842"/>
    <w:rsid w:val="0083025C"/>
    <w:rsid w:val="0083122B"/>
    <w:rsid w:val="0083163E"/>
    <w:rsid w:val="00834C1E"/>
    <w:rsid w:val="00835246"/>
    <w:rsid w:val="00846D6F"/>
    <w:rsid w:val="00850DD4"/>
    <w:rsid w:val="00862100"/>
    <w:rsid w:val="00864D68"/>
    <w:rsid w:val="0088347D"/>
    <w:rsid w:val="00887F94"/>
    <w:rsid w:val="00895629"/>
    <w:rsid w:val="008A1D57"/>
    <w:rsid w:val="008A3CB0"/>
    <w:rsid w:val="008A6A1A"/>
    <w:rsid w:val="008C15E6"/>
    <w:rsid w:val="008C1D73"/>
    <w:rsid w:val="008C2081"/>
    <w:rsid w:val="008D0E0C"/>
    <w:rsid w:val="008D0F58"/>
    <w:rsid w:val="008D162A"/>
    <w:rsid w:val="008D16EC"/>
    <w:rsid w:val="008E0D8F"/>
    <w:rsid w:val="008E2C9E"/>
    <w:rsid w:val="008F1C1D"/>
    <w:rsid w:val="008F3294"/>
    <w:rsid w:val="008F5FD0"/>
    <w:rsid w:val="008F7016"/>
    <w:rsid w:val="008F75AB"/>
    <w:rsid w:val="00907145"/>
    <w:rsid w:val="00911F27"/>
    <w:rsid w:val="009218C0"/>
    <w:rsid w:val="00921ED6"/>
    <w:rsid w:val="0092247F"/>
    <w:rsid w:val="00924CAA"/>
    <w:rsid w:val="00925FB3"/>
    <w:rsid w:val="009315CD"/>
    <w:rsid w:val="0093228D"/>
    <w:rsid w:val="00935E9F"/>
    <w:rsid w:val="00936773"/>
    <w:rsid w:val="009375F0"/>
    <w:rsid w:val="00937DAB"/>
    <w:rsid w:val="00940C1F"/>
    <w:rsid w:val="0095292A"/>
    <w:rsid w:val="00955B8D"/>
    <w:rsid w:val="00956B81"/>
    <w:rsid w:val="00957E02"/>
    <w:rsid w:val="009610BD"/>
    <w:rsid w:val="00962321"/>
    <w:rsid w:val="0096622B"/>
    <w:rsid w:val="009670E6"/>
    <w:rsid w:val="00976C75"/>
    <w:rsid w:val="0097705A"/>
    <w:rsid w:val="009777D2"/>
    <w:rsid w:val="00980EE1"/>
    <w:rsid w:val="00981661"/>
    <w:rsid w:val="009837FE"/>
    <w:rsid w:val="00984646"/>
    <w:rsid w:val="00985784"/>
    <w:rsid w:val="009912F2"/>
    <w:rsid w:val="00991949"/>
    <w:rsid w:val="0099527D"/>
    <w:rsid w:val="00996E2B"/>
    <w:rsid w:val="00997023"/>
    <w:rsid w:val="009A0C31"/>
    <w:rsid w:val="009A233C"/>
    <w:rsid w:val="009A6926"/>
    <w:rsid w:val="009A6E03"/>
    <w:rsid w:val="009B338C"/>
    <w:rsid w:val="009B520E"/>
    <w:rsid w:val="009C0773"/>
    <w:rsid w:val="009C48C1"/>
    <w:rsid w:val="009C52B6"/>
    <w:rsid w:val="009C5664"/>
    <w:rsid w:val="009C6EFC"/>
    <w:rsid w:val="009C733E"/>
    <w:rsid w:val="009D5209"/>
    <w:rsid w:val="009E1829"/>
    <w:rsid w:val="009E3BE9"/>
    <w:rsid w:val="009E7FBD"/>
    <w:rsid w:val="009F18C2"/>
    <w:rsid w:val="009F2333"/>
    <w:rsid w:val="009F40CE"/>
    <w:rsid w:val="00A02958"/>
    <w:rsid w:val="00A05363"/>
    <w:rsid w:val="00A05995"/>
    <w:rsid w:val="00A16753"/>
    <w:rsid w:val="00A27B4A"/>
    <w:rsid w:val="00A31688"/>
    <w:rsid w:val="00A3212A"/>
    <w:rsid w:val="00A350C4"/>
    <w:rsid w:val="00A36892"/>
    <w:rsid w:val="00A42B38"/>
    <w:rsid w:val="00A47D3D"/>
    <w:rsid w:val="00A53502"/>
    <w:rsid w:val="00A56F40"/>
    <w:rsid w:val="00A575EC"/>
    <w:rsid w:val="00A6053C"/>
    <w:rsid w:val="00A613EE"/>
    <w:rsid w:val="00A65D1B"/>
    <w:rsid w:val="00A65E7D"/>
    <w:rsid w:val="00A66136"/>
    <w:rsid w:val="00A66609"/>
    <w:rsid w:val="00A70227"/>
    <w:rsid w:val="00A71534"/>
    <w:rsid w:val="00A7343E"/>
    <w:rsid w:val="00A77E6F"/>
    <w:rsid w:val="00A80618"/>
    <w:rsid w:val="00A80B70"/>
    <w:rsid w:val="00A84997"/>
    <w:rsid w:val="00A90E9E"/>
    <w:rsid w:val="00A91B2C"/>
    <w:rsid w:val="00A96053"/>
    <w:rsid w:val="00A9633A"/>
    <w:rsid w:val="00AA00E2"/>
    <w:rsid w:val="00AA10D5"/>
    <w:rsid w:val="00AA2320"/>
    <w:rsid w:val="00AA55CD"/>
    <w:rsid w:val="00AB125D"/>
    <w:rsid w:val="00AB4E63"/>
    <w:rsid w:val="00AB4F0C"/>
    <w:rsid w:val="00AC0CF1"/>
    <w:rsid w:val="00AC0D87"/>
    <w:rsid w:val="00AC1AC8"/>
    <w:rsid w:val="00AD410F"/>
    <w:rsid w:val="00AD53C9"/>
    <w:rsid w:val="00AD57FA"/>
    <w:rsid w:val="00AE3319"/>
    <w:rsid w:val="00AE6D0C"/>
    <w:rsid w:val="00AF123C"/>
    <w:rsid w:val="00AF14A3"/>
    <w:rsid w:val="00B02327"/>
    <w:rsid w:val="00B0398B"/>
    <w:rsid w:val="00B0399F"/>
    <w:rsid w:val="00B1179B"/>
    <w:rsid w:val="00B14CCF"/>
    <w:rsid w:val="00B17E9B"/>
    <w:rsid w:val="00B23E05"/>
    <w:rsid w:val="00B27879"/>
    <w:rsid w:val="00B3081E"/>
    <w:rsid w:val="00B41D46"/>
    <w:rsid w:val="00B43296"/>
    <w:rsid w:val="00B43A70"/>
    <w:rsid w:val="00B46AE8"/>
    <w:rsid w:val="00B5319B"/>
    <w:rsid w:val="00B53FC4"/>
    <w:rsid w:val="00B67FF2"/>
    <w:rsid w:val="00B74D68"/>
    <w:rsid w:val="00B760AE"/>
    <w:rsid w:val="00B81135"/>
    <w:rsid w:val="00B86872"/>
    <w:rsid w:val="00B94CB0"/>
    <w:rsid w:val="00B9613C"/>
    <w:rsid w:val="00BA05E6"/>
    <w:rsid w:val="00BA0BBC"/>
    <w:rsid w:val="00BA66E7"/>
    <w:rsid w:val="00BB0A16"/>
    <w:rsid w:val="00BB6101"/>
    <w:rsid w:val="00BC0C9B"/>
    <w:rsid w:val="00BC2B46"/>
    <w:rsid w:val="00BC553D"/>
    <w:rsid w:val="00BC5679"/>
    <w:rsid w:val="00BC7204"/>
    <w:rsid w:val="00BD18ED"/>
    <w:rsid w:val="00BD3B10"/>
    <w:rsid w:val="00BD4E1B"/>
    <w:rsid w:val="00BD55CE"/>
    <w:rsid w:val="00BE0361"/>
    <w:rsid w:val="00BE2F4B"/>
    <w:rsid w:val="00BE5D12"/>
    <w:rsid w:val="00BF3CB9"/>
    <w:rsid w:val="00BF3DCA"/>
    <w:rsid w:val="00BF7523"/>
    <w:rsid w:val="00C025F8"/>
    <w:rsid w:val="00C04752"/>
    <w:rsid w:val="00C06D42"/>
    <w:rsid w:val="00C1194D"/>
    <w:rsid w:val="00C11BE9"/>
    <w:rsid w:val="00C13402"/>
    <w:rsid w:val="00C15FB8"/>
    <w:rsid w:val="00C2458D"/>
    <w:rsid w:val="00C2589F"/>
    <w:rsid w:val="00C262BD"/>
    <w:rsid w:val="00C30BF9"/>
    <w:rsid w:val="00C3168D"/>
    <w:rsid w:val="00C318BE"/>
    <w:rsid w:val="00C33637"/>
    <w:rsid w:val="00C36E76"/>
    <w:rsid w:val="00C44708"/>
    <w:rsid w:val="00C44C91"/>
    <w:rsid w:val="00C44D57"/>
    <w:rsid w:val="00C46A39"/>
    <w:rsid w:val="00C56792"/>
    <w:rsid w:val="00C5771C"/>
    <w:rsid w:val="00C7441D"/>
    <w:rsid w:val="00C75CC1"/>
    <w:rsid w:val="00C763ED"/>
    <w:rsid w:val="00C77F18"/>
    <w:rsid w:val="00C830EF"/>
    <w:rsid w:val="00C93FD6"/>
    <w:rsid w:val="00C96590"/>
    <w:rsid w:val="00CA1276"/>
    <w:rsid w:val="00CA1E15"/>
    <w:rsid w:val="00CA25BC"/>
    <w:rsid w:val="00CA34F7"/>
    <w:rsid w:val="00CA4FDE"/>
    <w:rsid w:val="00CA5653"/>
    <w:rsid w:val="00CA7002"/>
    <w:rsid w:val="00CB205A"/>
    <w:rsid w:val="00CB4F2D"/>
    <w:rsid w:val="00CB5705"/>
    <w:rsid w:val="00CC4811"/>
    <w:rsid w:val="00CC4F8A"/>
    <w:rsid w:val="00CC62D7"/>
    <w:rsid w:val="00CD2498"/>
    <w:rsid w:val="00CE1B51"/>
    <w:rsid w:val="00CE6853"/>
    <w:rsid w:val="00CE68EB"/>
    <w:rsid w:val="00CF1BC6"/>
    <w:rsid w:val="00CF33C3"/>
    <w:rsid w:val="00D032A8"/>
    <w:rsid w:val="00D04ED6"/>
    <w:rsid w:val="00D15F12"/>
    <w:rsid w:val="00D17402"/>
    <w:rsid w:val="00D17B8F"/>
    <w:rsid w:val="00D21389"/>
    <w:rsid w:val="00D21A86"/>
    <w:rsid w:val="00D22B03"/>
    <w:rsid w:val="00D2432E"/>
    <w:rsid w:val="00D26C44"/>
    <w:rsid w:val="00D27D07"/>
    <w:rsid w:val="00D36074"/>
    <w:rsid w:val="00D43AEF"/>
    <w:rsid w:val="00D44220"/>
    <w:rsid w:val="00D446FC"/>
    <w:rsid w:val="00D456F0"/>
    <w:rsid w:val="00D463B0"/>
    <w:rsid w:val="00D61896"/>
    <w:rsid w:val="00D61A05"/>
    <w:rsid w:val="00D64F11"/>
    <w:rsid w:val="00D71F75"/>
    <w:rsid w:val="00D749FE"/>
    <w:rsid w:val="00D770BC"/>
    <w:rsid w:val="00D8158A"/>
    <w:rsid w:val="00D8209A"/>
    <w:rsid w:val="00D84776"/>
    <w:rsid w:val="00D850AD"/>
    <w:rsid w:val="00D86629"/>
    <w:rsid w:val="00D91464"/>
    <w:rsid w:val="00D93076"/>
    <w:rsid w:val="00D93277"/>
    <w:rsid w:val="00D9445D"/>
    <w:rsid w:val="00D94A91"/>
    <w:rsid w:val="00DA0452"/>
    <w:rsid w:val="00DA5BAA"/>
    <w:rsid w:val="00DA5DAA"/>
    <w:rsid w:val="00DA5EFE"/>
    <w:rsid w:val="00DA7053"/>
    <w:rsid w:val="00DA7ABE"/>
    <w:rsid w:val="00DB0AB5"/>
    <w:rsid w:val="00DB4C43"/>
    <w:rsid w:val="00DC3BA0"/>
    <w:rsid w:val="00DD2049"/>
    <w:rsid w:val="00DD2BF6"/>
    <w:rsid w:val="00DD51B9"/>
    <w:rsid w:val="00DD5B4C"/>
    <w:rsid w:val="00DE02E6"/>
    <w:rsid w:val="00DE0746"/>
    <w:rsid w:val="00DF1DC6"/>
    <w:rsid w:val="00DF5E36"/>
    <w:rsid w:val="00DF7202"/>
    <w:rsid w:val="00E02475"/>
    <w:rsid w:val="00E04D79"/>
    <w:rsid w:val="00E102EC"/>
    <w:rsid w:val="00E10BB0"/>
    <w:rsid w:val="00E166E8"/>
    <w:rsid w:val="00E21FDF"/>
    <w:rsid w:val="00E3087D"/>
    <w:rsid w:val="00E315CD"/>
    <w:rsid w:val="00E316B5"/>
    <w:rsid w:val="00E35D80"/>
    <w:rsid w:val="00E41CEF"/>
    <w:rsid w:val="00E44A90"/>
    <w:rsid w:val="00E46E1D"/>
    <w:rsid w:val="00E50587"/>
    <w:rsid w:val="00E50CBF"/>
    <w:rsid w:val="00E51B58"/>
    <w:rsid w:val="00E53680"/>
    <w:rsid w:val="00E54C83"/>
    <w:rsid w:val="00E5670A"/>
    <w:rsid w:val="00E60D5F"/>
    <w:rsid w:val="00E60D9D"/>
    <w:rsid w:val="00E630E2"/>
    <w:rsid w:val="00E64CAB"/>
    <w:rsid w:val="00E667E3"/>
    <w:rsid w:val="00E70258"/>
    <w:rsid w:val="00E81804"/>
    <w:rsid w:val="00E82774"/>
    <w:rsid w:val="00E83BB5"/>
    <w:rsid w:val="00E9175D"/>
    <w:rsid w:val="00E938AD"/>
    <w:rsid w:val="00E9391B"/>
    <w:rsid w:val="00E943CB"/>
    <w:rsid w:val="00E9442E"/>
    <w:rsid w:val="00E96DFF"/>
    <w:rsid w:val="00E97330"/>
    <w:rsid w:val="00E97555"/>
    <w:rsid w:val="00E975B7"/>
    <w:rsid w:val="00EA2C3F"/>
    <w:rsid w:val="00EC4CE4"/>
    <w:rsid w:val="00EC5FCA"/>
    <w:rsid w:val="00ED00EA"/>
    <w:rsid w:val="00ED2E1D"/>
    <w:rsid w:val="00ED499A"/>
    <w:rsid w:val="00ED541F"/>
    <w:rsid w:val="00ED6834"/>
    <w:rsid w:val="00ED6BD9"/>
    <w:rsid w:val="00EE048F"/>
    <w:rsid w:val="00EE1A0C"/>
    <w:rsid w:val="00EE6F68"/>
    <w:rsid w:val="00EF1CBC"/>
    <w:rsid w:val="00EF7C82"/>
    <w:rsid w:val="00F04007"/>
    <w:rsid w:val="00F06876"/>
    <w:rsid w:val="00F11651"/>
    <w:rsid w:val="00F11A0F"/>
    <w:rsid w:val="00F11FEA"/>
    <w:rsid w:val="00F1512C"/>
    <w:rsid w:val="00F1711E"/>
    <w:rsid w:val="00F21396"/>
    <w:rsid w:val="00F21DE5"/>
    <w:rsid w:val="00F30DB0"/>
    <w:rsid w:val="00F317AF"/>
    <w:rsid w:val="00F31D9B"/>
    <w:rsid w:val="00F33B28"/>
    <w:rsid w:val="00F369B4"/>
    <w:rsid w:val="00F412B3"/>
    <w:rsid w:val="00F44397"/>
    <w:rsid w:val="00F4574A"/>
    <w:rsid w:val="00F45C73"/>
    <w:rsid w:val="00F52A41"/>
    <w:rsid w:val="00F52D4C"/>
    <w:rsid w:val="00F53C59"/>
    <w:rsid w:val="00F60D56"/>
    <w:rsid w:val="00F62262"/>
    <w:rsid w:val="00F6248B"/>
    <w:rsid w:val="00F64466"/>
    <w:rsid w:val="00F66226"/>
    <w:rsid w:val="00F8073D"/>
    <w:rsid w:val="00F8077A"/>
    <w:rsid w:val="00F87BE6"/>
    <w:rsid w:val="00F92800"/>
    <w:rsid w:val="00F93C54"/>
    <w:rsid w:val="00F95A96"/>
    <w:rsid w:val="00F96150"/>
    <w:rsid w:val="00FA27C6"/>
    <w:rsid w:val="00FB50E9"/>
    <w:rsid w:val="00FB58FD"/>
    <w:rsid w:val="00FB7B6B"/>
    <w:rsid w:val="00FC2573"/>
    <w:rsid w:val="00FD307D"/>
    <w:rsid w:val="00FD730A"/>
    <w:rsid w:val="00FE2667"/>
    <w:rsid w:val="00FE3DA0"/>
    <w:rsid w:val="00FE6D00"/>
    <w:rsid w:val="00FF4133"/>
    <w:rsid w:val="00FF60A8"/>
    <w:rsid w:val="00FF6D46"/>
    <w:rsid w:val="00FF7F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57E918"/>
  <w15:docId w15:val="{327B7D03-E1B3-534E-84CF-854113FB1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3F09"/>
    <w:rPr>
      <w:rFonts w:ascii="Lucida Grande" w:hAnsi="Lucida Grande"/>
      <w:sz w:val="18"/>
      <w:szCs w:val="18"/>
    </w:rPr>
  </w:style>
  <w:style w:type="character" w:customStyle="1" w:styleId="BalloonTextChar">
    <w:name w:val="Balloon Text Char"/>
    <w:basedOn w:val="DefaultParagraphFont"/>
    <w:link w:val="BalloonText"/>
    <w:uiPriority w:val="99"/>
    <w:semiHidden/>
    <w:rsid w:val="007E3F09"/>
    <w:rPr>
      <w:rFonts w:ascii="Lucida Grande" w:hAnsi="Lucida Grande"/>
      <w:sz w:val="18"/>
      <w:szCs w:val="18"/>
    </w:rPr>
  </w:style>
  <w:style w:type="paragraph" w:customStyle="1" w:styleId="EndNoteBibliography">
    <w:name w:val="EndNote Bibliography"/>
    <w:basedOn w:val="Normal"/>
    <w:rsid w:val="002808EF"/>
    <w:rPr>
      <w:rFonts w:ascii="Cambria" w:hAnsi="Cambria"/>
    </w:rPr>
  </w:style>
  <w:style w:type="character" w:styleId="Hyperlink">
    <w:name w:val="Hyperlink"/>
    <w:basedOn w:val="DefaultParagraphFont"/>
    <w:uiPriority w:val="99"/>
    <w:unhideWhenUsed/>
    <w:rsid w:val="00661A2E"/>
    <w:rPr>
      <w:color w:val="0000FF" w:themeColor="hyperlink"/>
      <w:u w:val="single"/>
    </w:rPr>
  </w:style>
  <w:style w:type="paragraph" w:customStyle="1" w:styleId="EndNoteBibliographyTitle">
    <w:name w:val="EndNote Bibliography Title"/>
    <w:basedOn w:val="Normal"/>
    <w:rsid w:val="00513AAC"/>
    <w:pPr>
      <w:jc w:val="center"/>
    </w:pPr>
    <w:rPr>
      <w:rFonts w:ascii="Cambria" w:hAnsi="Cambria"/>
    </w:rPr>
  </w:style>
  <w:style w:type="character" w:styleId="Emphasis">
    <w:name w:val="Emphasis"/>
    <w:basedOn w:val="DefaultParagraphFont"/>
    <w:uiPriority w:val="20"/>
    <w:qFormat/>
    <w:rsid w:val="002A5CF8"/>
    <w:rPr>
      <w:i/>
      <w:iCs/>
    </w:rPr>
  </w:style>
  <w:style w:type="paragraph" w:styleId="ListParagraph">
    <w:name w:val="List Paragraph"/>
    <w:basedOn w:val="Normal"/>
    <w:uiPriority w:val="34"/>
    <w:qFormat/>
    <w:rsid w:val="00E81804"/>
    <w:pPr>
      <w:ind w:left="720"/>
      <w:contextualSpacing/>
    </w:pPr>
  </w:style>
  <w:style w:type="character" w:customStyle="1" w:styleId="UnresolvedMention1">
    <w:name w:val="Unresolved Mention1"/>
    <w:basedOn w:val="DefaultParagraphFont"/>
    <w:uiPriority w:val="99"/>
    <w:semiHidden/>
    <w:unhideWhenUsed/>
    <w:rsid w:val="00F92800"/>
    <w:rPr>
      <w:color w:val="605E5C"/>
      <w:shd w:val="clear" w:color="auto" w:fill="E1DFDD"/>
    </w:rPr>
  </w:style>
  <w:style w:type="paragraph" w:styleId="NormalWeb">
    <w:name w:val="Normal (Web)"/>
    <w:basedOn w:val="Normal"/>
    <w:uiPriority w:val="99"/>
    <w:semiHidden/>
    <w:unhideWhenUsed/>
    <w:rsid w:val="00E70258"/>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CA34F7"/>
    <w:pPr>
      <w:tabs>
        <w:tab w:val="center" w:pos="4320"/>
        <w:tab w:val="right" w:pos="8640"/>
      </w:tabs>
    </w:pPr>
  </w:style>
  <w:style w:type="character" w:customStyle="1" w:styleId="HeaderChar">
    <w:name w:val="Header Char"/>
    <w:basedOn w:val="DefaultParagraphFont"/>
    <w:link w:val="Header"/>
    <w:uiPriority w:val="99"/>
    <w:rsid w:val="00CA34F7"/>
  </w:style>
  <w:style w:type="paragraph" w:styleId="Footer">
    <w:name w:val="footer"/>
    <w:basedOn w:val="Normal"/>
    <w:link w:val="FooterChar"/>
    <w:uiPriority w:val="99"/>
    <w:unhideWhenUsed/>
    <w:rsid w:val="00CA34F7"/>
    <w:pPr>
      <w:tabs>
        <w:tab w:val="center" w:pos="4320"/>
        <w:tab w:val="right" w:pos="8640"/>
      </w:tabs>
    </w:pPr>
  </w:style>
  <w:style w:type="character" w:customStyle="1" w:styleId="FooterChar">
    <w:name w:val="Footer Char"/>
    <w:basedOn w:val="DefaultParagraphFont"/>
    <w:link w:val="Footer"/>
    <w:uiPriority w:val="99"/>
    <w:rsid w:val="00CA34F7"/>
  </w:style>
  <w:style w:type="paragraph" w:customStyle="1" w:styleId="MDPIheaderjournallogo">
    <w:name w:val="MDPI_header_journal_logo"/>
    <w:qFormat/>
    <w:rsid w:val="00CA34F7"/>
    <w:pPr>
      <w:adjustRightInd w:val="0"/>
      <w:snapToGrid w:val="0"/>
      <w:spacing w:line="260" w:lineRule="atLeast"/>
      <w:jc w:val="both"/>
    </w:pPr>
    <w:rPr>
      <w:rFonts w:ascii="Palatino Linotype" w:eastAsia="Times New Roman" w:hAnsi="Palatino Linotype" w:cs="Times New Roman"/>
      <w:i/>
      <w:color w:val="000000"/>
      <w:szCs w:val="22"/>
      <w:lang w:eastAsia="de-CH"/>
    </w:rPr>
  </w:style>
  <w:style w:type="paragraph" w:customStyle="1" w:styleId="MDPI11articletype">
    <w:name w:val="MDPI_1.1_article_type"/>
    <w:next w:val="Normal"/>
    <w:qFormat/>
    <w:rsid w:val="00CA34F7"/>
    <w:pPr>
      <w:adjustRightInd w:val="0"/>
      <w:snapToGrid w:val="0"/>
      <w:spacing w:before="240"/>
    </w:pPr>
    <w:rPr>
      <w:rFonts w:ascii="Palatino Linotype" w:eastAsia="Times New Roman" w:hAnsi="Palatino Linotype" w:cs="Times New Roman"/>
      <w:i/>
      <w:snapToGrid w:val="0"/>
      <w:color w:val="000000"/>
      <w:sz w:val="20"/>
      <w:szCs w:val="22"/>
      <w:lang w:eastAsia="de-DE" w:bidi="en-US"/>
    </w:rPr>
  </w:style>
  <w:style w:type="paragraph" w:customStyle="1" w:styleId="MDPI12title">
    <w:name w:val="MDPI_1.2_title"/>
    <w:next w:val="Normal"/>
    <w:qFormat/>
    <w:rsid w:val="00CA34F7"/>
    <w:pPr>
      <w:adjustRightInd w:val="0"/>
      <w:snapToGrid w:val="0"/>
      <w:spacing w:after="240" w:line="240" w:lineRule="atLeas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next w:val="Normal"/>
    <w:qFormat/>
    <w:rsid w:val="00CA34F7"/>
    <w:pPr>
      <w:adjustRightInd w:val="0"/>
      <w:snapToGrid w:val="0"/>
      <w:spacing w:after="120" w:line="260" w:lineRule="atLeast"/>
    </w:pPr>
    <w:rPr>
      <w:rFonts w:ascii="Palatino Linotype" w:eastAsia="Times New Roman" w:hAnsi="Palatino Linotype" w:cs="Times New Roman"/>
      <w:b/>
      <w:color w:val="000000"/>
      <w:sz w:val="20"/>
      <w:szCs w:val="22"/>
      <w:lang w:eastAsia="de-DE" w:bidi="en-US"/>
    </w:rPr>
  </w:style>
  <w:style w:type="paragraph" w:customStyle="1" w:styleId="MDPI14history">
    <w:name w:val="MDPI_1.4_history"/>
    <w:basedOn w:val="Normal"/>
    <w:next w:val="Normal"/>
    <w:qFormat/>
    <w:rsid w:val="00CA34F7"/>
    <w:pPr>
      <w:adjustRightInd w:val="0"/>
      <w:snapToGrid w:val="0"/>
      <w:spacing w:before="120" w:line="200" w:lineRule="atLeast"/>
      <w:ind w:left="113"/>
    </w:pPr>
    <w:rPr>
      <w:rFonts w:ascii="Palatino Linotype" w:eastAsia="Times New Roman" w:hAnsi="Palatino Linotype" w:cs="Times New Roman"/>
      <w:color w:val="000000"/>
      <w:sz w:val="18"/>
      <w:szCs w:val="20"/>
      <w:lang w:eastAsia="de-DE" w:bidi="en-US"/>
    </w:rPr>
  </w:style>
  <w:style w:type="paragraph" w:customStyle="1" w:styleId="MDPI15academiceditor">
    <w:name w:val="MDPI_1.5_academic_editor"/>
    <w:qFormat/>
    <w:rsid w:val="00CA34F7"/>
    <w:pPr>
      <w:adjustRightInd w:val="0"/>
      <w:snapToGrid w:val="0"/>
      <w:spacing w:line="260" w:lineRule="atLeast"/>
      <w:ind w:left="113"/>
    </w:pPr>
    <w:rPr>
      <w:rFonts w:ascii="Palatino Linotype" w:eastAsia="Times New Roman" w:hAnsi="Palatino Linotype" w:cs="Times New Roman"/>
      <w:color w:val="000000"/>
      <w:sz w:val="18"/>
      <w:szCs w:val="22"/>
      <w:lang w:eastAsia="de-DE" w:bidi="en-US"/>
    </w:rPr>
  </w:style>
  <w:style w:type="paragraph" w:customStyle="1" w:styleId="MDPI16affiliation">
    <w:name w:val="MDPI_1.6_affiliation"/>
    <w:qFormat/>
    <w:rsid w:val="00CA34F7"/>
    <w:pPr>
      <w:adjustRightInd w:val="0"/>
      <w:snapToGrid w:val="0"/>
      <w:spacing w:line="260" w:lineRule="atLeast"/>
      <w:ind w:left="311" w:hanging="198"/>
    </w:pPr>
    <w:rPr>
      <w:rFonts w:ascii="Palatino Linotype" w:eastAsia="Times New Roman" w:hAnsi="Palatino Linotype" w:cs="Times New Roman"/>
      <w:color w:val="000000"/>
      <w:sz w:val="18"/>
      <w:szCs w:val="18"/>
      <w:lang w:eastAsia="de-DE" w:bidi="en-US"/>
    </w:rPr>
  </w:style>
  <w:style w:type="paragraph" w:customStyle="1" w:styleId="MDPI17abstract">
    <w:name w:val="MDPI_1.7_abstract"/>
    <w:next w:val="Normal"/>
    <w:qFormat/>
    <w:rsid w:val="00CA34F7"/>
    <w:pPr>
      <w:adjustRightInd w:val="0"/>
      <w:snapToGrid w:val="0"/>
      <w:spacing w:before="240" w:line="260" w:lineRule="atLeast"/>
      <w:ind w:left="113"/>
      <w:jc w:val="both"/>
    </w:pPr>
    <w:rPr>
      <w:rFonts w:ascii="Palatino Linotype" w:eastAsia="Times New Roman" w:hAnsi="Palatino Linotype" w:cs="Times New Roman"/>
      <w:color w:val="000000"/>
      <w:sz w:val="20"/>
      <w:szCs w:val="22"/>
      <w:lang w:eastAsia="de-DE" w:bidi="en-US"/>
    </w:rPr>
  </w:style>
  <w:style w:type="paragraph" w:customStyle="1" w:styleId="MDPI18keywords">
    <w:name w:val="MDPI_1.8_keywords"/>
    <w:next w:val="Normal"/>
    <w:qFormat/>
    <w:rsid w:val="00CA34F7"/>
    <w:pPr>
      <w:adjustRightInd w:val="0"/>
      <w:snapToGrid w:val="0"/>
      <w:spacing w:before="240" w:line="260" w:lineRule="atLeast"/>
      <w:ind w:left="113"/>
      <w:jc w:val="both"/>
    </w:pPr>
    <w:rPr>
      <w:rFonts w:ascii="Palatino Linotype" w:eastAsia="Times New Roman" w:hAnsi="Palatino Linotype" w:cs="Times New Roman"/>
      <w:snapToGrid w:val="0"/>
      <w:color w:val="000000"/>
      <w:sz w:val="20"/>
      <w:szCs w:val="22"/>
      <w:lang w:eastAsia="de-DE" w:bidi="en-US"/>
    </w:rPr>
  </w:style>
  <w:style w:type="paragraph" w:customStyle="1" w:styleId="MDPI19classification">
    <w:name w:val="MDPI_1.9_classification"/>
    <w:qFormat/>
    <w:rsid w:val="00CA34F7"/>
    <w:pPr>
      <w:spacing w:before="240" w:line="260" w:lineRule="atLeast"/>
      <w:ind w:left="113"/>
      <w:jc w:val="both"/>
    </w:pPr>
    <w:rPr>
      <w:rFonts w:ascii="Palatino Linotype" w:eastAsia="Times New Roman" w:hAnsi="Palatino Linotype" w:cs="Times New Roman"/>
      <w:b/>
      <w:color w:val="000000"/>
      <w:sz w:val="20"/>
      <w:szCs w:val="22"/>
      <w:lang w:eastAsia="de-DE" w:bidi="en-US"/>
    </w:rPr>
  </w:style>
  <w:style w:type="paragraph" w:customStyle="1" w:styleId="MDPI19line">
    <w:name w:val="MDPI_1.9_line"/>
    <w:qFormat/>
    <w:rsid w:val="00CA34F7"/>
    <w:pPr>
      <w:pBdr>
        <w:bottom w:val="single" w:sz="6" w:space="1" w:color="auto"/>
      </w:pBdr>
      <w:spacing w:line="260" w:lineRule="atLeast"/>
      <w:jc w:val="both"/>
    </w:pPr>
    <w:rPr>
      <w:rFonts w:ascii="Palatino Linotype" w:eastAsia="Times New Roman" w:hAnsi="Palatino Linotype"/>
      <w:color w:val="000000"/>
      <w:sz w:val="20"/>
      <w:lang w:eastAsia="de-DE" w:bidi="en-US"/>
    </w:rPr>
  </w:style>
  <w:style w:type="paragraph" w:customStyle="1" w:styleId="MDPI21heading1">
    <w:name w:val="MDPI_2.1_heading1"/>
    <w:qFormat/>
    <w:rsid w:val="00CA34F7"/>
    <w:pPr>
      <w:adjustRightInd w:val="0"/>
      <w:snapToGrid w:val="0"/>
      <w:spacing w:before="240" w:after="120" w:line="260" w:lineRule="atLeast"/>
      <w:jc w:val="both"/>
      <w:outlineLvl w:val="0"/>
    </w:pPr>
    <w:rPr>
      <w:rFonts w:ascii="Palatino Linotype" w:eastAsia="Times New Roman" w:hAnsi="Palatino Linotype" w:cs="Times New Roman"/>
      <w:b/>
      <w:snapToGrid w:val="0"/>
      <w:color w:val="000000"/>
      <w:sz w:val="20"/>
      <w:szCs w:val="22"/>
      <w:lang w:eastAsia="de-DE" w:bidi="en-US"/>
    </w:rPr>
  </w:style>
  <w:style w:type="paragraph" w:customStyle="1" w:styleId="MDPI22heading2">
    <w:name w:val="MDPI_2.2_heading2"/>
    <w:qFormat/>
    <w:rsid w:val="00CA34F7"/>
    <w:pPr>
      <w:adjustRightInd w:val="0"/>
      <w:snapToGrid w:val="0"/>
      <w:spacing w:before="240" w:after="120" w:line="260" w:lineRule="atLeast"/>
      <w:outlineLvl w:val="1"/>
    </w:pPr>
    <w:rPr>
      <w:rFonts w:ascii="Palatino Linotype" w:eastAsia="Times New Roman" w:hAnsi="Palatino Linotype" w:cs="Times New Roman"/>
      <w:i/>
      <w:noProof/>
      <w:snapToGrid w:val="0"/>
      <w:color w:val="000000"/>
      <w:sz w:val="20"/>
      <w:szCs w:val="22"/>
      <w:lang w:eastAsia="de-DE" w:bidi="en-US"/>
    </w:rPr>
  </w:style>
  <w:style w:type="paragraph" w:customStyle="1" w:styleId="MDPI23heading3">
    <w:name w:val="MDPI_2.3_heading3"/>
    <w:qFormat/>
    <w:rsid w:val="00CA34F7"/>
    <w:pPr>
      <w:adjustRightInd w:val="0"/>
      <w:snapToGrid w:val="0"/>
      <w:spacing w:before="240" w:after="120" w:line="260" w:lineRule="atLeast"/>
      <w:outlineLvl w:val="2"/>
    </w:pPr>
    <w:rPr>
      <w:rFonts w:ascii="Palatino Linotype" w:eastAsia="Times New Roman" w:hAnsi="Palatino Linotype" w:cs="Times New Roman"/>
      <w:snapToGrid w:val="0"/>
      <w:color w:val="000000"/>
      <w:sz w:val="20"/>
      <w:szCs w:val="22"/>
      <w:lang w:eastAsia="de-DE" w:bidi="en-US"/>
    </w:rPr>
  </w:style>
  <w:style w:type="paragraph" w:customStyle="1" w:styleId="MDPI31text">
    <w:name w:val="MDPI_3.1_text"/>
    <w:qFormat/>
    <w:rsid w:val="00CA34F7"/>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32textnoindent">
    <w:name w:val="MDPI_3.2_text_no_indent"/>
    <w:qFormat/>
    <w:rsid w:val="00CA34F7"/>
    <w:pPr>
      <w:adjustRightInd w:val="0"/>
      <w:snapToGrid w:val="0"/>
      <w:spacing w:line="260" w:lineRule="atLeast"/>
      <w:jc w:val="both"/>
    </w:pPr>
    <w:rPr>
      <w:rFonts w:ascii="Palatino Linotype" w:eastAsia="Times New Roman" w:hAnsi="Palatino Linotype" w:cs="Times New Roman"/>
      <w:snapToGrid w:val="0"/>
      <w:color w:val="000000"/>
      <w:sz w:val="20"/>
      <w:szCs w:val="22"/>
      <w:lang w:eastAsia="de-DE" w:bidi="en-US"/>
    </w:rPr>
  </w:style>
  <w:style w:type="paragraph" w:customStyle="1" w:styleId="MDPI33textspaceafter">
    <w:name w:val="MDPI_3.3_text_space_after"/>
    <w:qFormat/>
    <w:rsid w:val="00CA34F7"/>
    <w:pPr>
      <w:spacing w:after="240" w:line="260" w:lineRule="atLeast"/>
      <w:jc w:val="both"/>
    </w:pPr>
    <w:rPr>
      <w:rFonts w:ascii="Palatino Linotype" w:eastAsia="Times New Roman" w:hAnsi="Palatino Linotype" w:cs="Times New Roman"/>
      <w:snapToGrid w:val="0"/>
      <w:color w:val="000000"/>
      <w:sz w:val="20"/>
      <w:szCs w:val="22"/>
      <w:lang w:eastAsia="de-DE" w:bidi="en-US"/>
    </w:rPr>
  </w:style>
  <w:style w:type="paragraph" w:customStyle="1" w:styleId="MDPI34textspacebefore">
    <w:name w:val="MDPI_3.4_text_space_before"/>
    <w:qFormat/>
    <w:rsid w:val="00CA34F7"/>
    <w:pPr>
      <w:spacing w:before="240" w:line="260" w:lineRule="atLeast"/>
      <w:jc w:val="both"/>
    </w:pPr>
    <w:rPr>
      <w:rFonts w:ascii="Palatino Linotype" w:eastAsia="Times New Roman" w:hAnsi="Palatino Linotype" w:cs="Times New Roman"/>
      <w:snapToGrid w:val="0"/>
      <w:color w:val="000000"/>
      <w:sz w:val="20"/>
      <w:szCs w:val="22"/>
      <w:lang w:eastAsia="de-DE" w:bidi="en-US"/>
    </w:rPr>
  </w:style>
  <w:style w:type="paragraph" w:customStyle="1" w:styleId="MDPI35textbeforelist">
    <w:name w:val="MDPI_3.5_text_before_list"/>
    <w:qFormat/>
    <w:rsid w:val="00CA34F7"/>
    <w:pPr>
      <w:spacing w:after="120" w:line="260" w:lineRule="atLeast"/>
      <w:jc w:val="both"/>
    </w:pPr>
    <w:rPr>
      <w:rFonts w:ascii="Palatino Linotype" w:eastAsia="Times New Roman" w:hAnsi="Palatino Linotype" w:cs="Times New Roman"/>
      <w:snapToGrid w:val="0"/>
      <w:color w:val="000000"/>
      <w:sz w:val="20"/>
      <w:szCs w:val="22"/>
      <w:lang w:eastAsia="de-DE" w:bidi="en-US"/>
    </w:rPr>
  </w:style>
  <w:style w:type="paragraph" w:customStyle="1" w:styleId="MDPI36textafterlist">
    <w:name w:val="MDPI_3.6_text_after_list"/>
    <w:qFormat/>
    <w:rsid w:val="00CA34F7"/>
    <w:pPr>
      <w:spacing w:before="120" w:line="260" w:lineRule="atLeast"/>
      <w:jc w:val="both"/>
    </w:pPr>
    <w:rPr>
      <w:rFonts w:ascii="Palatino Linotype" w:eastAsia="Times New Roman" w:hAnsi="Palatino Linotype" w:cs="Times New Roman"/>
      <w:snapToGrid w:val="0"/>
      <w:color w:val="000000"/>
      <w:sz w:val="20"/>
      <w:szCs w:val="22"/>
      <w:lang w:eastAsia="de-DE" w:bidi="en-US"/>
    </w:rPr>
  </w:style>
  <w:style w:type="paragraph" w:customStyle="1" w:styleId="MDPI37itemize">
    <w:name w:val="MDPI_3.7_itemize"/>
    <w:qFormat/>
    <w:rsid w:val="00CA34F7"/>
    <w:pPr>
      <w:numPr>
        <w:numId w:val="13"/>
      </w:numPr>
      <w:spacing w:line="260" w:lineRule="atLeast"/>
      <w:jc w:val="both"/>
    </w:pPr>
    <w:rPr>
      <w:rFonts w:ascii="Palatino Linotype" w:eastAsia="Times New Roman" w:hAnsi="Palatino Linotype" w:cs="Times New Roman"/>
      <w:snapToGrid w:val="0"/>
      <w:color w:val="000000"/>
      <w:sz w:val="20"/>
      <w:szCs w:val="22"/>
      <w:lang w:eastAsia="de-DE" w:bidi="en-US"/>
    </w:rPr>
  </w:style>
  <w:style w:type="paragraph" w:customStyle="1" w:styleId="MDPI38bullet">
    <w:name w:val="MDPI_3.8_bullet"/>
    <w:qFormat/>
    <w:rsid w:val="00CA34F7"/>
    <w:pPr>
      <w:numPr>
        <w:numId w:val="14"/>
      </w:numPr>
      <w:adjustRightInd w:val="0"/>
      <w:snapToGrid w:val="0"/>
      <w:spacing w:line="260" w:lineRule="atLeast"/>
      <w:jc w:val="both"/>
    </w:pPr>
    <w:rPr>
      <w:rFonts w:ascii="Palatino Linotype" w:eastAsia="Times New Roman" w:hAnsi="Palatino Linotype" w:cs="Times New Roman"/>
      <w:snapToGrid w:val="0"/>
      <w:color w:val="000000"/>
      <w:sz w:val="20"/>
      <w:szCs w:val="22"/>
      <w:lang w:eastAsia="de-DE" w:bidi="en-US"/>
    </w:rPr>
  </w:style>
  <w:style w:type="paragraph" w:customStyle="1" w:styleId="MDPI39equation">
    <w:name w:val="MDPI_3.9_equation"/>
    <w:qFormat/>
    <w:rsid w:val="00CA34F7"/>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szCs w:val="22"/>
      <w:lang w:eastAsia="de-DE" w:bidi="en-US"/>
    </w:rPr>
  </w:style>
  <w:style w:type="paragraph" w:customStyle="1" w:styleId="MDPI3aequationnumber">
    <w:name w:val="MDPI_3.a_equation_number"/>
    <w:qFormat/>
    <w:rsid w:val="00CA34F7"/>
    <w:pPr>
      <w:spacing w:before="120" w:after="120"/>
      <w:jc w:val="right"/>
    </w:pPr>
    <w:rPr>
      <w:rFonts w:ascii="Palatino Linotype" w:eastAsia="Times New Roman" w:hAnsi="Palatino Linotype" w:cs="Times New Roman"/>
      <w:snapToGrid w:val="0"/>
      <w:color w:val="000000"/>
      <w:sz w:val="20"/>
      <w:szCs w:val="22"/>
      <w:lang w:eastAsia="de-DE" w:bidi="en-US"/>
    </w:rPr>
  </w:style>
  <w:style w:type="paragraph" w:customStyle="1" w:styleId="MDPI411onetablecaption">
    <w:name w:val="MDPI_4.1.1_one_table_caption"/>
    <w:qFormat/>
    <w:rsid w:val="00CA34F7"/>
    <w:pPr>
      <w:adjustRightInd w:val="0"/>
      <w:snapToGrid w:val="0"/>
      <w:spacing w:before="240" w:after="120" w:line="260" w:lineRule="atLeast"/>
      <w:jc w:val="center"/>
    </w:pPr>
    <w:rPr>
      <w:rFonts w:ascii="Palatino Linotype" w:hAnsi="Palatino Linotype"/>
      <w:noProof/>
      <w:color w:val="000000"/>
      <w:sz w:val="18"/>
      <w:szCs w:val="22"/>
      <w:lang w:eastAsia="zh-CN" w:bidi="en-US"/>
    </w:rPr>
  </w:style>
  <w:style w:type="paragraph" w:customStyle="1" w:styleId="MDPI41tablecaption">
    <w:name w:val="MDPI_4.1_table_caption"/>
    <w:qFormat/>
    <w:rsid w:val="00CA34F7"/>
    <w:pPr>
      <w:adjustRightInd w:val="0"/>
      <w:snapToGrid w:val="0"/>
      <w:spacing w:before="240" w:after="120" w:line="260" w:lineRule="atLeast"/>
      <w:ind w:left="425" w:right="425"/>
      <w:jc w:val="both"/>
    </w:pPr>
    <w:rPr>
      <w:rFonts w:ascii="Palatino Linotype" w:eastAsia="Times New Roman" w:hAnsi="Palatino Linotype"/>
      <w:color w:val="000000"/>
      <w:sz w:val="18"/>
      <w:szCs w:val="22"/>
      <w:lang w:eastAsia="de-DE" w:bidi="en-US"/>
    </w:rPr>
  </w:style>
  <w:style w:type="table" w:customStyle="1" w:styleId="MDPI41threelinetable">
    <w:name w:val="MDPI_4.1_three_line_table"/>
    <w:basedOn w:val="TableNormal"/>
    <w:uiPriority w:val="99"/>
    <w:rsid w:val="00CA34F7"/>
    <w:pPr>
      <w:adjustRightInd w:val="0"/>
      <w:snapToGrid w:val="0"/>
      <w:jc w:val="center"/>
    </w:pPr>
    <w:rPr>
      <w:rFonts w:ascii="Palatino Linotype" w:hAnsi="Palatino Linotype" w:cs="Times New Roman"/>
      <w:color w:val="000000"/>
      <w:sz w:val="20"/>
      <w:szCs w:val="20"/>
      <w:lang w:eastAsia="zh-CN"/>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paragraph" w:customStyle="1" w:styleId="MDPI43tablefooter">
    <w:name w:val="MDPI_4.3_table_footer"/>
    <w:next w:val="MDPI31text"/>
    <w:qFormat/>
    <w:rsid w:val="00CA34F7"/>
    <w:pPr>
      <w:adjustRightInd w:val="0"/>
      <w:snapToGrid w:val="0"/>
      <w:spacing w:after="240" w:line="260" w:lineRule="atLeast"/>
      <w:jc w:val="both"/>
    </w:pPr>
    <w:rPr>
      <w:rFonts w:ascii="Palatino Linotype" w:eastAsia="Times New Roman" w:hAnsi="Palatino Linotype"/>
      <w:color w:val="000000"/>
      <w:sz w:val="18"/>
      <w:szCs w:val="22"/>
      <w:lang w:eastAsia="de-DE" w:bidi="en-US"/>
    </w:rPr>
  </w:style>
  <w:style w:type="paragraph" w:customStyle="1" w:styleId="MDPI511onefigurecaption">
    <w:name w:val="MDPI_5.1.1_one_figure_caption"/>
    <w:qFormat/>
    <w:rsid w:val="00CA34F7"/>
    <w:pPr>
      <w:adjustRightInd w:val="0"/>
      <w:snapToGrid w:val="0"/>
      <w:spacing w:before="240" w:after="120" w:line="260" w:lineRule="atLeast"/>
      <w:jc w:val="center"/>
    </w:pPr>
    <w:rPr>
      <w:rFonts w:ascii="Palatino Linotype" w:hAnsi="Palatino Linotype" w:cs="Times New Roman"/>
      <w:noProof/>
      <w:color w:val="000000"/>
      <w:sz w:val="18"/>
      <w:szCs w:val="20"/>
      <w:lang w:eastAsia="zh-CN" w:bidi="en-US"/>
    </w:rPr>
  </w:style>
  <w:style w:type="paragraph" w:customStyle="1" w:styleId="MDPI51figurecaption">
    <w:name w:val="MDPI_5.1_figure_caption"/>
    <w:qFormat/>
    <w:rsid w:val="00CA34F7"/>
    <w:pPr>
      <w:adjustRightInd w:val="0"/>
      <w:snapToGrid w:val="0"/>
      <w:spacing w:before="120" w:after="240" w:line="260" w:lineRule="atLeast"/>
      <w:ind w:left="425" w:right="425"/>
      <w:jc w:val="both"/>
    </w:pPr>
    <w:rPr>
      <w:rFonts w:ascii="Palatino Linotype" w:eastAsia="Times New Roman" w:hAnsi="Palatino Linotype" w:cs="Times New Roman"/>
      <w:color w:val="000000"/>
      <w:sz w:val="18"/>
      <w:szCs w:val="20"/>
      <w:lang w:eastAsia="de-DE" w:bidi="en-US"/>
    </w:rPr>
  </w:style>
  <w:style w:type="paragraph" w:customStyle="1" w:styleId="MDPI52figure">
    <w:name w:val="MDPI_5.2_figure"/>
    <w:qFormat/>
    <w:rsid w:val="00CA34F7"/>
    <w:pPr>
      <w:adjustRightInd w:val="0"/>
      <w:snapToGrid w:val="0"/>
      <w:spacing w:before="240" w:after="120" w:line="260" w:lineRule="atLeast"/>
      <w:jc w:val="center"/>
    </w:pPr>
    <w:rPr>
      <w:rFonts w:ascii="Palatino Linotype" w:eastAsia="Times New Roman" w:hAnsi="Palatino Linotype" w:cs="Times New Roman"/>
      <w:snapToGrid w:val="0"/>
      <w:color w:val="000000"/>
      <w:sz w:val="20"/>
      <w:szCs w:val="20"/>
      <w:lang w:eastAsia="de-DE" w:bidi="en-US"/>
    </w:rPr>
  </w:style>
  <w:style w:type="paragraph" w:customStyle="1" w:styleId="MDPI61Supplementary">
    <w:name w:val="MDPI_6.1_Supplementary"/>
    <w:qFormat/>
    <w:rsid w:val="00CA34F7"/>
    <w:pPr>
      <w:spacing w:before="240" w:line="260" w:lineRule="atLeast"/>
      <w:jc w:val="both"/>
    </w:pPr>
    <w:rPr>
      <w:rFonts w:ascii="Palatino Linotype" w:eastAsia="Times New Roman" w:hAnsi="Palatino Linotype" w:cs="Times New Roman"/>
      <w:snapToGrid w:val="0"/>
      <w:color w:val="000000"/>
      <w:sz w:val="18"/>
      <w:szCs w:val="20"/>
      <w:lang w:bidi="en-US"/>
    </w:rPr>
  </w:style>
  <w:style w:type="paragraph" w:customStyle="1" w:styleId="MDPI62Acknowledgments">
    <w:name w:val="MDPI_6.2_Acknowledgments"/>
    <w:qFormat/>
    <w:rsid w:val="00CA34F7"/>
    <w:pPr>
      <w:adjustRightInd w:val="0"/>
      <w:snapToGrid w:val="0"/>
      <w:spacing w:before="120" w:line="200" w:lineRule="atLeast"/>
      <w:jc w:val="both"/>
    </w:pPr>
    <w:rPr>
      <w:rFonts w:ascii="Palatino Linotype" w:eastAsia="Times New Roman" w:hAnsi="Palatino Linotype" w:cs="Times New Roman"/>
      <w:snapToGrid w:val="0"/>
      <w:color w:val="000000"/>
      <w:sz w:val="18"/>
      <w:szCs w:val="20"/>
      <w:lang w:eastAsia="de-DE" w:bidi="en-US"/>
    </w:rPr>
  </w:style>
  <w:style w:type="paragraph" w:customStyle="1" w:styleId="MDPI63AuthorContributions">
    <w:name w:val="MDPI_6.3_AuthorContributions"/>
    <w:qFormat/>
    <w:rsid w:val="00CA34F7"/>
    <w:pPr>
      <w:spacing w:line="260" w:lineRule="atLeast"/>
      <w:jc w:val="both"/>
    </w:pPr>
    <w:rPr>
      <w:rFonts w:ascii="Palatino Linotype" w:eastAsia="SimSun" w:hAnsi="Palatino Linotype" w:cs="Times New Roman"/>
      <w:snapToGrid w:val="0"/>
      <w:sz w:val="18"/>
      <w:szCs w:val="20"/>
      <w:lang w:bidi="en-US"/>
    </w:rPr>
  </w:style>
  <w:style w:type="paragraph" w:customStyle="1" w:styleId="MDPI64CoI">
    <w:name w:val="MDPI_6.4_CoI"/>
    <w:qFormat/>
    <w:rsid w:val="00CA34F7"/>
    <w:pPr>
      <w:adjustRightInd w:val="0"/>
      <w:snapToGrid w:val="0"/>
      <w:spacing w:before="120" w:after="120" w:line="260" w:lineRule="atLeast"/>
      <w:jc w:val="both"/>
    </w:pPr>
    <w:rPr>
      <w:rFonts w:ascii="Palatino Linotype" w:eastAsia="Times New Roman" w:hAnsi="Palatino Linotype" w:cs="Times New Roman"/>
      <w:snapToGrid w:val="0"/>
      <w:color w:val="000000"/>
      <w:sz w:val="18"/>
      <w:szCs w:val="20"/>
      <w:lang w:eastAsia="de-DE" w:bidi="en-US"/>
    </w:rPr>
  </w:style>
  <w:style w:type="paragraph" w:customStyle="1" w:styleId="MDPI71References">
    <w:name w:val="MDPI_7.1_References"/>
    <w:qFormat/>
    <w:rsid w:val="00CA34F7"/>
    <w:pPr>
      <w:numPr>
        <w:numId w:val="15"/>
      </w:numPr>
      <w:spacing w:line="260" w:lineRule="atLeast"/>
      <w:jc w:val="both"/>
    </w:pPr>
    <w:rPr>
      <w:rFonts w:ascii="Palatino Linotype" w:eastAsia="Times New Roman" w:hAnsi="Palatino Linotype" w:cs="Times New Roman"/>
      <w:snapToGrid w:val="0"/>
      <w:color w:val="000000"/>
      <w:sz w:val="18"/>
      <w:szCs w:val="20"/>
      <w:lang w:eastAsia="de-DE" w:bidi="en-US"/>
    </w:rPr>
  </w:style>
  <w:style w:type="paragraph" w:customStyle="1" w:styleId="MDPI72Copyright">
    <w:name w:val="MDPI_7.2_Copyright"/>
    <w:qFormat/>
    <w:rsid w:val="00CA34F7"/>
    <w:pPr>
      <w:adjustRightInd w:val="0"/>
      <w:snapToGrid w:val="0"/>
      <w:spacing w:before="400" w:line="260" w:lineRule="atLeast"/>
      <w:jc w:val="both"/>
    </w:pPr>
    <w:rPr>
      <w:rFonts w:ascii="Palatino Linotype" w:eastAsia="Times New Roman" w:hAnsi="Palatino Linotype" w:cs="Times New Roman"/>
      <w:noProof/>
      <w:snapToGrid w:val="0"/>
      <w:color w:val="000000"/>
      <w:spacing w:val="-2"/>
      <w:sz w:val="18"/>
      <w:szCs w:val="20"/>
      <w:lang w:val="en-GB" w:eastAsia="en-GB"/>
    </w:rPr>
  </w:style>
  <w:style w:type="paragraph" w:customStyle="1" w:styleId="MDPI73CopyrightImage">
    <w:name w:val="MDPI_7.3_CopyrightImage"/>
    <w:rsid w:val="00CA34F7"/>
    <w:pPr>
      <w:adjustRightInd w:val="0"/>
      <w:snapToGrid w:val="0"/>
      <w:spacing w:after="100" w:line="260" w:lineRule="atLeast"/>
      <w:jc w:val="right"/>
    </w:pPr>
    <w:rPr>
      <w:rFonts w:ascii="Palatino Linotype" w:eastAsia="Times New Roman" w:hAnsi="Palatino Linotype" w:cs="Times New Roman"/>
      <w:color w:val="000000"/>
      <w:sz w:val="20"/>
      <w:szCs w:val="20"/>
      <w:lang w:eastAsia="de-CH"/>
    </w:rPr>
  </w:style>
  <w:style w:type="paragraph" w:customStyle="1" w:styleId="MDPI81theorem">
    <w:name w:val="MDPI_8.1_theorem"/>
    <w:qFormat/>
    <w:rsid w:val="00CA34F7"/>
    <w:pPr>
      <w:spacing w:line="260" w:lineRule="atLeast"/>
      <w:jc w:val="both"/>
    </w:pPr>
    <w:rPr>
      <w:rFonts w:ascii="Palatino Linotype" w:eastAsia="Times New Roman" w:hAnsi="Palatino Linotype" w:cs="Times New Roman"/>
      <w:i/>
      <w:snapToGrid w:val="0"/>
      <w:color w:val="000000"/>
      <w:sz w:val="20"/>
      <w:szCs w:val="22"/>
      <w:lang w:eastAsia="de-DE" w:bidi="en-US"/>
    </w:rPr>
  </w:style>
  <w:style w:type="paragraph" w:customStyle="1" w:styleId="MDPI82proof">
    <w:name w:val="MDPI_8.2_proof"/>
    <w:qFormat/>
    <w:rsid w:val="00CA34F7"/>
    <w:pPr>
      <w:spacing w:line="260" w:lineRule="atLeast"/>
      <w:jc w:val="both"/>
    </w:pPr>
    <w:rPr>
      <w:rFonts w:ascii="Palatino Linotype" w:eastAsia="Times New Roman" w:hAnsi="Palatino Linotype" w:cs="Times New Roman"/>
      <w:snapToGrid w:val="0"/>
      <w:color w:val="000000"/>
      <w:sz w:val="20"/>
      <w:szCs w:val="22"/>
      <w:lang w:eastAsia="de-DE" w:bidi="en-US"/>
    </w:rPr>
  </w:style>
  <w:style w:type="paragraph" w:customStyle="1" w:styleId="MDPIequationFram">
    <w:name w:val="MDPI_equationFram"/>
    <w:qFormat/>
    <w:rsid w:val="00CA34F7"/>
    <w:pPr>
      <w:adjustRightInd w:val="0"/>
      <w:snapToGrid w:val="0"/>
      <w:spacing w:before="120" w:after="120"/>
      <w:jc w:val="center"/>
    </w:pPr>
    <w:rPr>
      <w:rFonts w:ascii="Palatino Linotype" w:eastAsia="Times New Roman" w:hAnsi="Palatino Linotype" w:cs="Times New Roman"/>
      <w:snapToGrid w:val="0"/>
      <w:color w:val="000000"/>
      <w:sz w:val="20"/>
      <w:szCs w:val="22"/>
      <w:lang w:eastAsia="de-DE" w:bidi="en-US"/>
    </w:rPr>
  </w:style>
  <w:style w:type="paragraph" w:customStyle="1" w:styleId="MDPIfooter">
    <w:name w:val="MDPI_footer"/>
    <w:qFormat/>
    <w:rsid w:val="00CA34F7"/>
    <w:pPr>
      <w:adjustRightInd w:val="0"/>
      <w:snapToGrid w:val="0"/>
      <w:spacing w:before="120" w:line="260" w:lineRule="atLeast"/>
      <w:jc w:val="center"/>
    </w:pPr>
    <w:rPr>
      <w:rFonts w:ascii="Palatino Linotype" w:eastAsia="Times New Roman" w:hAnsi="Palatino Linotype" w:cs="Times New Roman"/>
      <w:color w:val="000000"/>
      <w:sz w:val="20"/>
      <w:szCs w:val="20"/>
      <w:lang w:eastAsia="de-DE"/>
    </w:rPr>
  </w:style>
  <w:style w:type="paragraph" w:customStyle="1" w:styleId="MDPIfooterfirstpage">
    <w:name w:val="MDPI_footer_firstpage"/>
    <w:qFormat/>
    <w:rsid w:val="00CA34F7"/>
    <w:pPr>
      <w:tabs>
        <w:tab w:val="right" w:pos="8845"/>
      </w:tabs>
      <w:spacing w:line="160" w:lineRule="exact"/>
    </w:pPr>
    <w:rPr>
      <w:rFonts w:ascii="Palatino Linotype" w:eastAsia="Times New Roman" w:hAnsi="Palatino Linotype" w:cs="Times New Roman"/>
      <w:color w:val="000000"/>
      <w:sz w:val="16"/>
      <w:szCs w:val="20"/>
      <w:lang w:eastAsia="de-DE"/>
    </w:rPr>
  </w:style>
  <w:style w:type="paragraph" w:customStyle="1" w:styleId="MDPIheader">
    <w:name w:val="MDPI_header"/>
    <w:qFormat/>
    <w:rsid w:val="00CA34F7"/>
    <w:pPr>
      <w:adjustRightInd w:val="0"/>
      <w:snapToGrid w:val="0"/>
      <w:spacing w:after="240" w:line="260" w:lineRule="atLeast"/>
      <w:jc w:val="both"/>
    </w:pPr>
    <w:rPr>
      <w:rFonts w:ascii="Palatino Linotype" w:eastAsia="Times New Roman" w:hAnsi="Palatino Linotype" w:cs="Times New Roman"/>
      <w:iCs/>
      <w:color w:val="000000"/>
      <w:sz w:val="16"/>
      <w:szCs w:val="20"/>
      <w:lang w:eastAsia="de-DE"/>
    </w:rPr>
  </w:style>
  <w:style w:type="paragraph" w:customStyle="1" w:styleId="MDPIheadercitation">
    <w:name w:val="MDPI_header_citation"/>
    <w:rsid w:val="00CA34F7"/>
    <w:pPr>
      <w:spacing w:after="240"/>
    </w:pPr>
    <w:rPr>
      <w:rFonts w:ascii="Palatino Linotype" w:eastAsia="Times New Roman" w:hAnsi="Palatino Linotype" w:cs="Times New Roman"/>
      <w:snapToGrid w:val="0"/>
      <w:color w:val="000000"/>
      <w:sz w:val="18"/>
      <w:szCs w:val="20"/>
      <w:lang w:eastAsia="de-DE" w:bidi="en-US"/>
    </w:rPr>
  </w:style>
  <w:style w:type="paragraph" w:customStyle="1" w:styleId="MDPIheadermdpilogo">
    <w:name w:val="MDPI_header_mdpi_logo"/>
    <w:qFormat/>
    <w:rsid w:val="00CA34F7"/>
    <w:pPr>
      <w:adjustRightInd w:val="0"/>
      <w:snapToGrid w:val="0"/>
      <w:spacing w:line="260" w:lineRule="atLeast"/>
      <w:jc w:val="right"/>
    </w:pPr>
    <w:rPr>
      <w:rFonts w:ascii="Palatino Linotype" w:eastAsia="Times New Roman" w:hAnsi="Palatino Linotype" w:cs="Times New Roman"/>
      <w:color w:val="000000"/>
      <w:szCs w:val="22"/>
      <w:lang w:eastAsia="de-CH"/>
    </w:rPr>
  </w:style>
  <w:style w:type="paragraph" w:customStyle="1" w:styleId="MDPItext">
    <w:name w:val="MDPI_text"/>
    <w:qFormat/>
    <w:rsid w:val="00CA34F7"/>
    <w:pPr>
      <w:spacing w:line="260" w:lineRule="atLeast"/>
      <w:ind w:left="425" w:right="425" w:firstLine="284"/>
      <w:jc w:val="both"/>
    </w:pPr>
    <w:rPr>
      <w:rFonts w:ascii="Times New Roman" w:eastAsia="Times New Roman" w:hAnsi="Times New Roman" w:cs="Times New Roman"/>
      <w:noProof/>
      <w:snapToGrid w:val="0"/>
      <w:color w:val="000000"/>
      <w:sz w:val="22"/>
      <w:szCs w:val="22"/>
      <w:lang w:eastAsia="de-DE" w:bidi="en-US"/>
    </w:rPr>
  </w:style>
  <w:style w:type="paragraph" w:customStyle="1" w:styleId="MDPItitle">
    <w:name w:val="MDPI_title"/>
    <w:qFormat/>
    <w:rsid w:val="00CA34F7"/>
    <w:pPr>
      <w:adjustRightInd w:val="0"/>
      <w:snapToGrid w:val="0"/>
      <w:spacing w:after="240" w:line="260" w:lineRule="atLeast"/>
      <w:jc w:val="both"/>
    </w:pPr>
    <w:rPr>
      <w:rFonts w:ascii="Palatino Linotype" w:eastAsia="Times New Roman" w:hAnsi="Palatino Linotype" w:cs="Times New Roman"/>
      <w:b/>
      <w:snapToGrid w:val="0"/>
      <w:color w:val="000000"/>
      <w:sz w:val="36"/>
      <w:szCs w:val="20"/>
      <w:lang w:eastAsia="de-DE" w:bidi="en-US"/>
    </w:rPr>
  </w:style>
  <w:style w:type="character" w:styleId="LineNumber">
    <w:name w:val="line number"/>
    <w:basedOn w:val="DefaultParagraphFont"/>
    <w:uiPriority w:val="99"/>
    <w:semiHidden/>
    <w:unhideWhenUsed/>
    <w:rsid w:val="00CA34F7"/>
  </w:style>
  <w:style w:type="table" w:styleId="TableGrid">
    <w:name w:val="Table Grid"/>
    <w:basedOn w:val="TableNormal"/>
    <w:uiPriority w:val="59"/>
    <w:rsid w:val="00D932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99"/>
    <w:rsid w:val="00D932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B039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890880">
      <w:bodyDiv w:val="1"/>
      <w:marLeft w:val="0"/>
      <w:marRight w:val="0"/>
      <w:marTop w:val="0"/>
      <w:marBottom w:val="0"/>
      <w:divBdr>
        <w:top w:val="none" w:sz="0" w:space="0" w:color="auto"/>
        <w:left w:val="none" w:sz="0" w:space="0" w:color="auto"/>
        <w:bottom w:val="none" w:sz="0" w:space="0" w:color="auto"/>
        <w:right w:val="none" w:sz="0" w:space="0" w:color="auto"/>
      </w:divBdr>
    </w:div>
    <w:div w:id="161354627">
      <w:bodyDiv w:val="1"/>
      <w:marLeft w:val="0"/>
      <w:marRight w:val="0"/>
      <w:marTop w:val="0"/>
      <w:marBottom w:val="0"/>
      <w:divBdr>
        <w:top w:val="none" w:sz="0" w:space="0" w:color="auto"/>
        <w:left w:val="none" w:sz="0" w:space="0" w:color="auto"/>
        <w:bottom w:val="none" w:sz="0" w:space="0" w:color="auto"/>
        <w:right w:val="none" w:sz="0" w:space="0" w:color="auto"/>
      </w:divBdr>
    </w:div>
    <w:div w:id="308753164">
      <w:bodyDiv w:val="1"/>
      <w:marLeft w:val="0"/>
      <w:marRight w:val="0"/>
      <w:marTop w:val="0"/>
      <w:marBottom w:val="0"/>
      <w:divBdr>
        <w:top w:val="none" w:sz="0" w:space="0" w:color="auto"/>
        <w:left w:val="none" w:sz="0" w:space="0" w:color="auto"/>
        <w:bottom w:val="none" w:sz="0" w:space="0" w:color="auto"/>
        <w:right w:val="none" w:sz="0" w:space="0" w:color="auto"/>
      </w:divBdr>
    </w:div>
    <w:div w:id="359669658">
      <w:bodyDiv w:val="1"/>
      <w:marLeft w:val="0"/>
      <w:marRight w:val="0"/>
      <w:marTop w:val="0"/>
      <w:marBottom w:val="0"/>
      <w:divBdr>
        <w:top w:val="none" w:sz="0" w:space="0" w:color="auto"/>
        <w:left w:val="none" w:sz="0" w:space="0" w:color="auto"/>
        <w:bottom w:val="none" w:sz="0" w:space="0" w:color="auto"/>
        <w:right w:val="none" w:sz="0" w:space="0" w:color="auto"/>
      </w:divBdr>
    </w:div>
    <w:div w:id="379791210">
      <w:bodyDiv w:val="1"/>
      <w:marLeft w:val="0"/>
      <w:marRight w:val="0"/>
      <w:marTop w:val="0"/>
      <w:marBottom w:val="0"/>
      <w:divBdr>
        <w:top w:val="none" w:sz="0" w:space="0" w:color="auto"/>
        <w:left w:val="none" w:sz="0" w:space="0" w:color="auto"/>
        <w:bottom w:val="none" w:sz="0" w:space="0" w:color="auto"/>
        <w:right w:val="none" w:sz="0" w:space="0" w:color="auto"/>
      </w:divBdr>
    </w:div>
    <w:div w:id="410205015">
      <w:bodyDiv w:val="1"/>
      <w:marLeft w:val="0"/>
      <w:marRight w:val="0"/>
      <w:marTop w:val="0"/>
      <w:marBottom w:val="0"/>
      <w:divBdr>
        <w:top w:val="none" w:sz="0" w:space="0" w:color="auto"/>
        <w:left w:val="none" w:sz="0" w:space="0" w:color="auto"/>
        <w:bottom w:val="none" w:sz="0" w:space="0" w:color="auto"/>
        <w:right w:val="none" w:sz="0" w:space="0" w:color="auto"/>
      </w:divBdr>
    </w:div>
    <w:div w:id="451942409">
      <w:bodyDiv w:val="1"/>
      <w:marLeft w:val="0"/>
      <w:marRight w:val="0"/>
      <w:marTop w:val="0"/>
      <w:marBottom w:val="0"/>
      <w:divBdr>
        <w:top w:val="none" w:sz="0" w:space="0" w:color="auto"/>
        <w:left w:val="none" w:sz="0" w:space="0" w:color="auto"/>
        <w:bottom w:val="none" w:sz="0" w:space="0" w:color="auto"/>
        <w:right w:val="none" w:sz="0" w:space="0" w:color="auto"/>
      </w:divBdr>
    </w:div>
    <w:div w:id="453646069">
      <w:bodyDiv w:val="1"/>
      <w:marLeft w:val="0"/>
      <w:marRight w:val="0"/>
      <w:marTop w:val="0"/>
      <w:marBottom w:val="0"/>
      <w:divBdr>
        <w:top w:val="none" w:sz="0" w:space="0" w:color="auto"/>
        <w:left w:val="none" w:sz="0" w:space="0" w:color="auto"/>
        <w:bottom w:val="none" w:sz="0" w:space="0" w:color="auto"/>
        <w:right w:val="none" w:sz="0" w:space="0" w:color="auto"/>
      </w:divBdr>
    </w:div>
    <w:div w:id="535850831">
      <w:bodyDiv w:val="1"/>
      <w:marLeft w:val="0"/>
      <w:marRight w:val="0"/>
      <w:marTop w:val="0"/>
      <w:marBottom w:val="0"/>
      <w:divBdr>
        <w:top w:val="none" w:sz="0" w:space="0" w:color="auto"/>
        <w:left w:val="none" w:sz="0" w:space="0" w:color="auto"/>
        <w:bottom w:val="none" w:sz="0" w:space="0" w:color="auto"/>
        <w:right w:val="none" w:sz="0" w:space="0" w:color="auto"/>
      </w:divBdr>
    </w:div>
    <w:div w:id="553002518">
      <w:bodyDiv w:val="1"/>
      <w:marLeft w:val="0"/>
      <w:marRight w:val="0"/>
      <w:marTop w:val="0"/>
      <w:marBottom w:val="0"/>
      <w:divBdr>
        <w:top w:val="none" w:sz="0" w:space="0" w:color="auto"/>
        <w:left w:val="none" w:sz="0" w:space="0" w:color="auto"/>
        <w:bottom w:val="none" w:sz="0" w:space="0" w:color="auto"/>
        <w:right w:val="none" w:sz="0" w:space="0" w:color="auto"/>
      </w:divBdr>
    </w:div>
    <w:div w:id="605575275">
      <w:bodyDiv w:val="1"/>
      <w:marLeft w:val="0"/>
      <w:marRight w:val="0"/>
      <w:marTop w:val="0"/>
      <w:marBottom w:val="0"/>
      <w:divBdr>
        <w:top w:val="none" w:sz="0" w:space="0" w:color="auto"/>
        <w:left w:val="none" w:sz="0" w:space="0" w:color="auto"/>
        <w:bottom w:val="none" w:sz="0" w:space="0" w:color="auto"/>
        <w:right w:val="none" w:sz="0" w:space="0" w:color="auto"/>
      </w:divBdr>
    </w:div>
    <w:div w:id="675351616">
      <w:bodyDiv w:val="1"/>
      <w:marLeft w:val="0"/>
      <w:marRight w:val="0"/>
      <w:marTop w:val="0"/>
      <w:marBottom w:val="0"/>
      <w:divBdr>
        <w:top w:val="none" w:sz="0" w:space="0" w:color="auto"/>
        <w:left w:val="none" w:sz="0" w:space="0" w:color="auto"/>
        <w:bottom w:val="none" w:sz="0" w:space="0" w:color="auto"/>
        <w:right w:val="none" w:sz="0" w:space="0" w:color="auto"/>
      </w:divBdr>
    </w:div>
    <w:div w:id="784469093">
      <w:bodyDiv w:val="1"/>
      <w:marLeft w:val="0"/>
      <w:marRight w:val="0"/>
      <w:marTop w:val="0"/>
      <w:marBottom w:val="0"/>
      <w:divBdr>
        <w:top w:val="none" w:sz="0" w:space="0" w:color="auto"/>
        <w:left w:val="none" w:sz="0" w:space="0" w:color="auto"/>
        <w:bottom w:val="none" w:sz="0" w:space="0" w:color="auto"/>
        <w:right w:val="none" w:sz="0" w:space="0" w:color="auto"/>
      </w:divBdr>
    </w:div>
    <w:div w:id="814755545">
      <w:bodyDiv w:val="1"/>
      <w:marLeft w:val="0"/>
      <w:marRight w:val="0"/>
      <w:marTop w:val="0"/>
      <w:marBottom w:val="0"/>
      <w:divBdr>
        <w:top w:val="none" w:sz="0" w:space="0" w:color="auto"/>
        <w:left w:val="none" w:sz="0" w:space="0" w:color="auto"/>
        <w:bottom w:val="none" w:sz="0" w:space="0" w:color="auto"/>
        <w:right w:val="none" w:sz="0" w:space="0" w:color="auto"/>
      </w:divBdr>
    </w:div>
    <w:div w:id="827595059">
      <w:bodyDiv w:val="1"/>
      <w:marLeft w:val="0"/>
      <w:marRight w:val="0"/>
      <w:marTop w:val="0"/>
      <w:marBottom w:val="0"/>
      <w:divBdr>
        <w:top w:val="none" w:sz="0" w:space="0" w:color="auto"/>
        <w:left w:val="none" w:sz="0" w:space="0" w:color="auto"/>
        <w:bottom w:val="none" w:sz="0" w:space="0" w:color="auto"/>
        <w:right w:val="none" w:sz="0" w:space="0" w:color="auto"/>
      </w:divBdr>
    </w:div>
    <w:div w:id="865217688">
      <w:bodyDiv w:val="1"/>
      <w:marLeft w:val="0"/>
      <w:marRight w:val="0"/>
      <w:marTop w:val="0"/>
      <w:marBottom w:val="0"/>
      <w:divBdr>
        <w:top w:val="none" w:sz="0" w:space="0" w:color="auto"/>
        <w:left w:val="none" w:sz="0" w:space="0" w:color="auto"/>
        <w:bottom w:val="none" w:sz="0" w:space="0" w:color="auto"/>
        <w:right w:val="none" w:sz="0" w:space="0" w:color="auto"/>
      </w:divBdr>
    </w:div>
    <w:div w:id="934752255">
      <w:bodyDiv w:val="1"/>
      <w:marLeft w:val="0"/>
      <w:marRight w:val="0"/>
      <w:marTop w:val="0"/>
      <w:marBottom w:val="0"/>
      <w:divBdr>
        <w:top w:val="none" w:sz="0" w:space="0" w:color="auto"/>
        <w:left w:val="none" w:sz="0" w:space="0" w:color="auto"/>
        <w:bottom w:val="none" w:sz="0" w:space="0" w:color="auto"/>
        <w:right w:val="none" w:sz="0" w:space="0" w:color="auto"/>
      </w:divBdr>
    </w:div>
    <w:div w:id="990064307">
      <w:bodyDiv w:val="1"/>
      <w:marLeft w:val="0"/>
      <w:marRight w:val="0"/>
      <w:marTop w:val="0"/>
      <w:marBottom w:val="0"/>
      <w:divBdr>
        <w:top w:val="none" w:sz="0" w:space="0" w:color="auto"/>
        <w:left w:val="none" w:sz="0" w:space="0" w:color="auto"/>
        <w:bottom w:val="none" w:sz="0" w:space="0" w:color="auto"/>
        <w:right w:val="none" w:sz="0" w:space="0" w:color="auto"/>
      </w:divBdr>
    </w:div>
    <w:div w:id="1045178225">
      <w:bodyDiv w:val="1"/>
      <w:marLeft w:val="0"/>
      <w:marRight w:val="0"/>
      <w:marTop w:val="0"/>
      <w:marBottom w:val="0"/>
      <w:divBdr>
        <w:top w:val="none" w:sz="0" w:space="0" w:color="auto"/>
        <w:left w:val="none" w:sz="0" w:space="0" w:color="auto"/>
        <w:bottom w:val="none" w:sz="0" w:space="0" w:color="auto"/>
        <w:right w:val="none" w:sz="0" w:space="0" w:color="auto"/>
      </w:divBdr>
    </w:div>
    <w:div w:id="1053819641">
      <w:bodyDiv w:val="1"/>
      <w:marLeft w:val="0"/>
      <w:marRight w:val="0"/>
      <w:marTop w:val="0"/>
      <w:marBottom w:val="0"/>
      <w:divBdr>
        <w:top w:val="none" w:sz="0" w:space="0" w:color="auto"/>
        <w:left w:val="none" w:sz="0" w:space="0" w:color="auto"/>
        <w:bottom w:val="none" w:sz="0" w:space="0" w:color="auto"/>
        <w:right w:val="none" w:sz="0" w:space="0" w:color="auto"/>
      </w:divBdr>
    </w:div>
    <w:div w:id="1063867635">
      <w:bodyDiv w:val="1"/>
      <w:marLeft w:val="0"/>
      <w:marRight w:val="0"/>
      <w:marTop w:val="0"/>
      <w:marBottom w:val="0"/>
      <w:divBdr>
        <w:top w:val="none" w:sz="0" w:space="0" w:color="auto"/>
        <w:left w:val="none" w:sz="0" w:space="0" w:color="auto"/>
        <w:bottom w:val="none" w:sz="0" w:space="0" w:color="auto"/>
        <w:right w:val="none" w:sz="0" w:space="0" w:color="auto"/>
      </w:divBdr>
    </w:div>
    <w:div w:id="1287932545">
      <w:bodyDiv w:val="1"/>
      <w:marLeft w:val="0"/>
      <w:marRight w:val="0"/>
      <w:marTop w:val="0"/>
      <w:marBottom w:val="0"/>
      <w:divBdr>
        <w:top w:val="none" w:sz="0" w:space="0" w:color="auto"/>
        <w:left w:val="none" w:sz="0" w:space="0" w:color="auto"/>
        <w:bottom w:val="none" w:sz="0" w:space="0" w:color="auto"/>
        <w:right w:val="none" w:sz="0" w:space="0" w:color="auto"/>
      </w:divBdr>
    </w:div>
    <w:div w:id="1367557848">
      <w:bodyDiv w:val="1"/>
      <w:marLeft w:val="0"/>
      <w:marRight w:val="0"/>
      <w:marTop w:val="0"/>
      <w:marBottom w:val="0"/>
      <w:divBdr>
        <w:top w:val="none" w:sz="0" w:space="0" w:color="auto"/>
        <w:left w:val="none" w:sz="0" w:space="0" w:color="auto"/>
        <w:bottom w:val="none" w:sz="0" w:space="0" w:color="auto"/>
        <w:right w:val="none" w:sz="0" w:space="0" w:color="auto"/>
      </w:divBdr>
    </w:div>
    <w:div w:id="1382050820">
      <w:bodyDiv w:val="1"/>
      <w:marLeft w:val="0"/>
      <w:marRight w:val="0"/>
      <w:marTop w:val="0"/>
      <w:marBottom w:val="0"/>
      <w:divBdr>
        <w:top w:val="none" w:sz="0" w:space="0" w:color="auto"/>
        <w:left w:val="none" w:sz="0" w:space="0" w:color="auto"/>
        <w:bottom w:val="none" w:sz="0" w:space="0" w:color="auto"/>
        <w:right w:val="none" w:sz="0" w:space="0" w:color="auto"/>
      </w:divBdr>
    </w:div>
    <w:div w:id="1399401178">
      <w:bodyDiv w:val="1"/>
      <w:marLeft w:val="0"/>
      <w:marRight w:val="0"/>
      <w:marTop w:val="0"/>
      <w:marBottom w:val="0"/>
      <w:divBdr>
        <w:top w:val="none" w:sz="0" w:space="0" w:color="auto"/>
        <w:left w:val="none" w:sz="0" w:space="0" w:color="auto"/>
        <w:bottom w:val="none" w:sz="0" w:space="0" w:color="auto"/>
        <w:right w:val="none" w:sz="0" w:space="0" w:color="auto"/>
      </w:divBdr>
    </w:div>
    <w:div w:id="1433816212">
      <w:bodyDiv w:val="1"/>
      <w:marLeft w:val="0"/>
      <w:marRight w:val="0"/>
      <w:marTop w:val="0"/>
      <w:marBottom w:val="0"/>
      <w:divBdr>
        <w:top w:val="none" w:sz="0" w:space="0" w:color="auto"/>
        <w:left w:val="none" w:sz="0" w:space="0" w:color="auto"/>
        <w:bottom w:val="none" w:sz="0" w:space="0" w:color="auto"/>
        <w:right w:val="none" w:sz="0" w:space="0" w:color="auto"/>
      </w:divBdr>
    </w:div>
    <w:div w:id="1452940576">
      <w:bodyDiv w:val="1"/>
      <w:marLeft w:val="0"/>
      <w:marRight w:val="0"/>
      <w:marTop w:val="0"/>
      <w:marBottom w:val="0"/>
      <w:divBdr>
        <w:top w:val="none" w:sz="0" w:space="0" w:color="auto"/>
        <w:left w:val="none" w:sz="0" w:space="0" w:color="auto"/>
        <w:bottom w:val="none" w:sz="0" w:space="0" w:color="auto"/>
        <w:right w:val="none" w:sz="0" w:space="0" w:color="auto"/>
      </w:divBdr>
    </w:div>
    <w:div w:id="1613392125">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98458139">
      <w:bodyDiv w:val="1"/>
      <w:marLeft w:val="0"/>
      <w:marRight w:val="0"/>
      <w:marTop w:val="0"/>
      <w:marBottom w:val="0"/>
      <w:divBdr>
        <w:top w:val="none" w:sz="0" w:space="0" w:color="auto"/>
        <w:left w:val="none" w:sz="0" w:space="0" w:color="auto"/>
        <w:bottom w:val="none" w:sz="0" w:space="0" w:color="auto"/>
        <w:right w:val="none" w:sz="0" w:space="0" w:color="auto"/>
      </w:divBdr>
    </w:div>
    <w:div w:id="1743484485">
      <w:bodyDiv w:val="1"/>
      <w:marLeft w:val="0"/>
      <w:marRight w:val="0"/>
      <w:marTop w:val="0"/>
      <w:marBottom w:val="0"/>
      <w:divBdr>
        <w:top w:val="none" w:sz="0" w:space="0" w:color="auto"/>
        <w:left w:val="none" w:sz="0" w:space="0" w:color="auto"/>
        <w:bottom w:val="none" w:sz="0" w:space="0" w:color="auto"/>
        <w:right w:val="none" w:sz="0" w:space="0" w:color="auto"/>
      </w:divBdr>
    </w:div>
    <w:div w:id="1761680712">
      <w:bodyDiv w:val="1"/>
      <w:marLeft w:val="0"/>
      <w:marRight w:val="0"/>
      <w:marTop w:val="0"/>
      <w:marBottom w:val="0"/>
      <w:divBdr>
        <w:top w:val="none" w:sz="0" w:space="0" w:color="auto"/>
        <w:left w:val="none" w:sz="0" w:space="0" w:color="auto"/>
        <w:bottom w:val="none" w:sz="0" w:space="0" w:color="auto"/>
        <w:right w:val="none" w:sz="0" w:space="0" w:color="auto"/>
      </w:divBdr>
    </w:div>
    <w:div w:id="1783839430">
      <w:bodyDiv w:val="1"/>
      <w:marLeft w:val="0"/>
      <w:marRight w:val="0"/>
      <w:marTop w:val="0"/>
      <w:marBottom w:val="0"/>
      <w:divBdr>
        <w:top w:val="none" w:sz="0" w:space="0" w:color="auto"/>
        <w:left w:val="none" w:sz="0" w:space="0" w:color="auto"/>
        <w:bottom w:val="none" w:sz="0" w:space="0" w:color="auto"/>
        <w:right w:val="none" w:sz="0" w:space="0" w:color="auto"/>
      </w:divBdr>
    </w:div>
    <w:div w:id="1809736181">
      <w:bodyDiv w:val="1"/>
      <w:marLeft w:val="0"/>
      <w:marRight w:val="0"/>
      <w:marTop w:val="0"/>
      <w:marBottom w:val="0"/>
      <w:divBdr>
        <w:top w:val="none" w:sz="0" w:space="0" w:color="auto"/>
        <w:left w:val="none" w:sz="0" w:space="0" w:color="auto"/>
        <w:bottom w:val="none" w:sz="0" w:space="0" w:color="auto"/>
        <w:right w:val="none" w:sz="0" w:space="0" w:color="auto"/>
      </w:divBdr>
    </w:div>
    <w:div w:id="1810004214">
      <w:bodyDiv w:val="1"/>
      <w:marLeft w:val="0"/>
      <w:marRight w:val="0"/>
      <w:marTop w:val="0"/>
      <w:marBottom w:val="0"/>
      <w:divBdr>
        <w:top w:val="none" w:sz="0" w:space="0" w:color="auto"/>
        <w:left w:val="none" w:sz="0" w:space="0" w:color="auto"/>
        <w:bottom w:val="none" w:sz="0" w:space="0" w:color="auto"/>
        <w:right w:val="none" w:sz="0" w:space="0" w:color="auto"/>
      </w:divBdr>
    </w:div>
    <w:div w:id="1870994984">
      <w:bodyDiv w:val="1"/>
      <w:marLeft w:val="0"/>
      <w:marRight w:val="0"/>
      <w:marTop w:val="0"/>
      <w:marBottom w:val="0"/>
      <w:divBdr>
        <w:top w:val="none" w:sz="0" w:space="0" w:color="auto"/>
        <w:left w:val="none" w:sz="0" w:space="0" w:color="auto"/>
        <w:bottom w:val="none" w:sz="0" w:space="0" w:color="auto"/>
        <w:right w:val="none" w:sz="0" w:space="0" w:color="auto"/>
      </w:divBdr>
    </w:div>
    <w:div w:id="1948853309">
      <w:bodyDiv w:val="1"/>
      <w:marLeft w:val="0"/>
      <w:marRight w:val="0"/>
      <w:marTop w:val="0"/>
      <w:marBottom w:val="0"/>
      <w:divBdr>
        <w:top w:val="none" w:sz="0" w:space="0" w:color="auto"/>
        <w:left w:val="none" w:sz="0" w:space="0" w:color="auto"/>
        <w:bottom w:val="none" w:sz="0" w:space="0" w:color="auto"/>
        <w:right w:val="none" w:sz="0" w:space="0" w:color="auto"/>
      </w:divBdr>
    </w:div>
    <w:div w:id="2023431324">
      <w:bodyDiv w:val="1"/>
      <w:marLeft w:val="0"/>
      <w:marRight w:val="0"/>
      <w:marTop w:val="0"/>
      <w:marBottom w:val="0"/>
      <w:divBdr>
        <w:top w:val="none" w:sz="0" w:space="0" w:color="auto"/>
        <w:left w:val="none" w:sz="0" w:space="0" w:color="auto"/>
        <w:bottom w:val="none" w:sz="0" w:space="0" w:color="auto"/>
        <w:right w:val="none" w:sz="0" w:space="0" w:color="auto"/>
      </w:divBdr>
    </w:div>
    <w:div w:id="2046328176">
      <w:bodyDiv w:val="1"/>
      <w:marLeft w:val="0"/>
      <w:marRight w:val="0"/>
      <w:marTop w:val="0"/>
      <w:marBottom w:val="0"/>
      <w:divBdr>
        <w:top w:val="none" w:sz="0" w:space="0" w:color="auto"/>
        <w:left w:val="none" w:sz="0" w:space="0" w:color="auto"/>
        <w:bottom w:val="none" w:sz="0" w:space="0" w:color="auto"/>
        <w:right w:val="none" w:sz="0" w:space="0" w:color="auto"/>
      </w:divBdr>
    </w:div>
    <w:div w:id="2059934502">
      <w:bodyDiv w:val="1"/>
      <w:marLeft w:val="0"/>
      <w:marRight w:val="0"/>
      <w:marTop w:val="0"/>
      <w:marBottom w:val="0"/>
      <w:divBdr>
        <w:top w:val="none" w:sz="0" w:space="0" w:color="auto"/>
        <w:left w:val="none" w:sz="0" w:space="0" w:color="auto"/>
        <w:bottom w:val="none" w:sz="0" w:space="0" w:color="auto"/>
        <w:right w:val="none" w:sz="0" w:space="0" w:color="auto"/>
      </w:divBdr>
    </w:div>
    <w:div w:id="2066642902">
      <w:bodyDiv w:val="1"/>
      <w:marLeft w:val="0"/>
      <w:marRight w:val="0"/>
      <w:marTop w:val="0"/>
      <w:marBottom w:val="0"/>
      <w:divBdr>
        <w:top w:val="none" w:sz="0" w:space="0" w:color="auto"/>
        <w:left w:val="none" w:sz="0" w:space="0" w:color="auto"/>
        <w:bottom w:val="none" w:sz="0" w:space="0" w:color="auto"/>
        <w:right w:val="none" w:sz="0" w:space="0" w:color="auto"/>
      </w:divBdr>
    </w:div>
    <w:div w:id="2067607266">
      <w:bodyDiv w:val="1"/>
      <w:marLeft w:val="0"/>
      <w:marRight w:val="0"/>
      <w:marTop w:val="0"/>
      <w:marBottom w:val="0"/>
      <w:divBdr>
        <w:top w:val="none" w:sz="0" w:space="0" w:color="auto"/>
        <w:left w:val="none" w:sz="0" w:space="0" w:color="auto"/>
        <w:bottom w:val="none" w:sz="0" w:space="0" w:color="auto"/>
        <w:right w:val="none" w:sz="0" w:space="0" w:color="auto"/>
      </w:divBdr>
    </w:div>
    <w:div w:id="2070835924">
      <w:bodyDiv w:val="1"/>
      <w:marLeft w:val="0"/>
      <w:marRight w:val="0"/>
      <w:marTop w:val="0"/>
      <w:marBottom w:val="0"/>
      <w:divBdr>
        <w:top w:val="none" w:sz="0" w:space="0" w:color="auto"/>
        <w:left w:val="none" w:sz="0" w:space="0" w:color="auto"/>
        <w:bottom w:val="none" w:sz="0" w:space="0" w:color="auto"/>
        <w:right w:val="none" w:sz="0" w:space="0" w:color="auto"/>
      </w:divBdr>
    </w:div>
    <w:div w:id="2129397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geneontology.org/" TargetMode="External"/><Relationship Id="rId26" Type="http://schemas.openxmlformats.org/officeDocument/2006/relationships/hyperlink" Target="https://www.genome.jp/kegg/" TargetMode="External"/><Relationship Id="rId21" Type="http://schemas.openxmlformats.org/officeDocument/2006/relationships/image" Target="media/image7.png"/><Relationship Id="rId34" Type="http://schemas.openxmlformats.org/officeDocument/2006/relationships/header" Target="header2.xml"/><Relationship Id="rId7" Type="http://schemas.openxmlformats.org/officeDocument/2006/relationships/hyperlink" Target="mailto:alexander.fagenson@tuhs.temple.edu" TargetMode="External"/><Relationship Id="rId12" Type="http://schemas.openxmlformats.org/officeDocument/2006/relationships/hyperlink" Target="http://geneontology.org/" TargetMode="External"/><Relationship Id="rId17" Type="http://schemas.openxmlformats.org/officeDocument/2006/relationships/hyperlink" Target="http://geneontology.org/" TargetMode="External"/><Relationship Id="rId25" Type="http://schemas.openxmlformats.org/officeDocument/2006/relationships/hyperlink" Target="http://www.ncbi.nlm.nih.gov/geo/geo2r/" TargetMode="External"/><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nome.jp/kegg/" TargetMode="External"/><Relationship Id="rId24" Type="http://schemas.openxmlformats.org/officeDocument/2006/relationships/hyperlink" Target="https://www.ncbi.nlm.nih.gov/gds" TargetMode="External"/><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0.png"/><Relationship Id="rId36" Type="http://schemas.microsoft.com/office/2011/relationships/people" Target="people.xml"/><Relationship Id="rId10" Type="http://schemas.openxmlformats.org/officeDocument/2006/relationships/hyperlink" Target="https://www.genome.jp/kegg/" TargetMode="External"/><Relationship Id="rId19" Type="http://schemas.openxmlformats.org/officeDocument/2006/relationships/image" Target="media/image5.png"/><Relationship Id="rId31" Type="http://schemas.openxmlformats.org/officeDocument/2006/relationships/hyperlink" Target="https://rgd.mcw.edu/rgdweb/report/gene/main.html?id=1313544"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ncbi.nlm.nih.gov/geo/" TargetMode="External"/><Relationship Id="rId22" Type="http://schemas.openxmlformats.org/officeDocument/2006/relationships/image" Target="media/image8.png"/><Relationship Id="rId27" Type="http://schemas.openxmlformats.org/officeDocument/2006/relationships/hyperlink" Target="https://www.genome.jp/kegg/" TargetMode="External"/><Relationship Id="rId30" Type="http://schemas.openxmlformats.org/officeDocument/2006/relationships/hyperlink" Target="https://rgd.mcw.edu/rgdweb/report/gene/main.html?id=1313544" TargetMode="External"/><Relationship Id="rId35" Type="http://schemas.openxmlformats.org/officeDocument/2006/relationships/fontTable" Target="fontTable.xml"/><Relationship Id="rId8" Type="http://schemas.openxmlformats.org/officeDocument/2006/relationships/hyperlink" Target="mailto:amfagenson@gmail.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41</Pages>
  <Words>15961</Words>
  <Characters>90979</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Article_x000d_Liver Ischemia Reperfusion Injury</vt:lpstr>
    </vt:vector>
  </TitlesOfParts>
  <Company>Medical Student</Company>
  <LinksUpToDate>false</LinksUpToDate>
  <CharactersWithSpaces>106727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Article_x000d_Liver Ischemia Reperfusion Injury</dc:title>
  <dc:creator>MDPI</dc:creator>
  <cp:lastModifiedBy>Keman Xu</cp:lastModifiedBy>
  <cp:revision>15</cp:revision>
  <cp:lastPrinted>2020-09-12T01:32:00Z</cp:lastPrinted>
  <dcterms:created xsi:type="dcterms:W3CDTF">2020-10-15T23:44:00Z</dcterms:created>
  <dcterms:modified xsi:type="dcterms:W3CDTF">2020-10-16T00:42:00Z</dcterms:modified>
</cp:coreProperties>
</file>